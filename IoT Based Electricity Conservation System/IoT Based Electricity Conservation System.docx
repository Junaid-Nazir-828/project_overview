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0BD28C" w14:textId="59EFBF3B" w:rsidR="00A52BB1" w:rsidRDefault="000360D7">
      <w:pPr>
        <w:pStyle w:val="Subtitle"/>
        <w:rPr>
          <w:rFonts w:ascii="Times New Roman" w:eastAsia="Times New Roman" w:hAnsi="Times New Roman" w:cs="Times New Roman"/>
          <w:sz w:val="44"/>
          <w:szCs w:val="44"/>
        </w:rPr>
      </w:pPr>
      <w:r>
        <w:rPr>
          <w:rFonts w:ascii="Times New Roman" w:eastAsia="Times New Roman" w:hAnsi="Times New Roman" w:cs="Times New Roman"/>
          <w:sz w:val="44"/>
          <w:szCs w:val="44"/>
        </w:rPr>
        <w:t>IoT Based Electricity Conservation System</w:t>
      </w:r>
    </w:p>
    <w:p w14:paraId="759915A1" w14:textId="168E2276" w:rsidR="00A52BB1" w:rsidRDefault="00383C48">
      <w:pPr>
        <w:pStyle w:val="Subtitle"/>
        <w:rPr>
          <w:ins w:id="0" w:author="hameed" w:date="2024-06-13T16:52:00Z"/>
          <w:rFonts w:ascii="Times New Roman" w:eastAsia="Times New Roman" w:hAnsi="Times New Roman" w:cs="Times New Roman"/>
          <w:sz w:val="32"/>
          <w:szCs w:val="32"/>
        </w:rPr>
      </w:pPr>
      <w:bookmarkStart w:id="1" w:name="_30j0zll" w:colFirst="0" w:colLast="0"/>
      <w:bookmarkStart w:id="2" w:name="_GoBack"/>
      <w:bookmarkEnd w:id="1"/>
      <w:bookmarkEnd w:id="2"/>
      <w:r>
        <w:rPr>
          <w:rFonts w:ascii="Times New Roman" w:eastAsia="Times New Roman" w:hAnsi="Times New Roman" w:cs="Times New Roman"/>
          <w:sz w:val="32"/>
          <w:szCs w:val="32"/>
        </w:rPr>
        <w:t xml:space="preserve">Final Year Project </w:t>
      </w:r>
    </w:p>
    <w:p w14:paraId="65CCBA51" w14:textId="77777777" w:rsidR="004D4C55" w:rsidRPr="004D4C55" w:rsidRDefault="004D4C55">
      <w:pPr>
        <w:rPr>
          <w:rPrChange w:id="3" w:author="hameed" w:date="2024-06-13T16:52:00Z">
            <w:rPr>
              <w:rFonts w:ascii="Times New Roman" w:eastAsia="Times New Roman" w:hAnsi="Times New Roman" w:cs="Times New Roman"/>
              <w:sz w:val="32"/>
              <w:szCs w:val="32"/>
            </w:rPr>
          </w:rPrChange>
        </w:rPr>
        <w:pPrChange w:id="4" w:author="hameed" w:date="2024-06-13T16:52:00Z">
          <w:pPr>
            <w:pStyle w:val="Subtitle"/>
          </w:pPr>
        </w:pPrChange>
      </w:pPr>
    </w:p>
    <w:p w14:paraId="0CDFBA5A" w14:textId="156F4F93" w:rsidR="00A52BB1" w:rsidRDefault="00383C48">
      <w:pPr>
        <w:pStyle w:val="Subtitle"/>
        <w:rPr>
          <w:rFonts w:ascii="Times New Roman" w:eastAsia="Times New Roman" w:hAnsi="Times New Roman" w:cs="Times New Roman"/>
          <w:smallCaps/>
          <w:sz w:val="32"/>
          <w:szCs w:val="32"/>
        </w:rPr>
      </w:pPr>
      <w:bookmarkStart w:id="5" w:name="_1fob9te" w:colFirst="0" w:colLast="0"/>
      <w:bookmarkEnd w:id="5"/>
      <w:r>
        <w:rPr>
          <w:rFonts w:ascii="Times New Roman" w:eastAsia="Times New Roman" w:hAnsi="Times New Roman" w:cs="Times New Roman"/>
          <w:smallCaps/>
          <w:sz w:val="32"/>
          <w:szCs w:val="32"/>
        </w:rPr>
        <w:t>20</w:t>
      </w:r>
      <w:r w:rsidR="000360D7">
        <w:rPr>
          <w:rFonts w:ascii="Times New Roman" w:eastAsia="Times New Roman" w:hAnsi="Times New Roman" w:cs="Times New Roman"/>
          <w:smallCaps/>
          <w:sz w:val="32"/>
          <w:szCs w:val="32"/>
        </w:rPr>
        <w:t>20</w:t>
      </w:r>
      <w:r>
        <w:rPr>
          <w:rFonts w:ascii="Times New Roman" w:eastAsia="Times New Roman" w:hAnsi="Times New Roman" w:cs="Times New Roman"/>
          <w:smallCaps/>
          <w:sz w:val="32"/>
          <w:szCs w:val="32"/>
        </w:rPr>
        <w:t>-202</w:t>
      </w:r>
      <w:r w:rsidR="000360D7">
        <w:rPr>
          <w:rFonts w:ascii="Times New Roman" w:eastAsia="Times New Roman" w:hAnsi="Times New Roman" w:cs="Times New Roman"/>
          <w:smallCaps/>
          <w:sz w:val="32"/>
          <w:szCs w:val="32"/>
        </w:rPr>
        <w:t>4</w:t>
      </w:r>
    </w:p>
    <w:p w14:paraId="7DFCC1B8" w14:textId="77777777" w:rsidR="00A52BB1" w:rsidRDefault="00A52BB1">
      <w:pPr>
        <w:rPr>
          <w:color w:val="000000"/>
          <w:sz w:val="28"/>
          <w:szCs w:val="28"/>
        </w:rPr>
      </w:pPr>
    </w:p>
    <w:p w14:paraId="64A0A46E" w14:textId="77777777" w:rsidR="00A52BB1" w:rsidRDefault="00383C48">
      <w:pPr>
        <w:jc w:val="center"/>
        <w:rPr>
          <w:color w:val="000000"/>
          <w:sz w:val="32"/>
          <w:szCs w:val="32"/>
        </w:rPr>
      </w:pPr>
      <w:r>
        <w:rPr>
          <w:color w:val="000000"/>
          <w:sz w:val="32"/>
          <w:szCs w:val="32"/>
        </w:rPr>
        <w:t>A project submitted in partial fulfillment of the degree of</w:t>
      </w:r>
    </w:p>
    <w:p w14:paraId="01D10215" w14:textId="77777777" w:rsidR="00A52BB1" w:rsidRDefault="00383C48">
      <w:pPr>
        <w:pBdr>
          <w:top w:val="nil"/>
          <w:left w:val="nil"/>
          <w:bottom w:val="nil"/>
          <w:right w:val="nil"/>
          <w:between w:val="nil"/>
        </w:pBdr>
        <w:spacing w:before="480" w:after="360"/>
        <w:jc w:val="center"/>
        <w:rPr>
          <w:b/>
          <w:color w:val="000000"/>
          <w:sz w:val="32"/>
          <w:szCs w:val="32"/>
        </w:rPr>
      </w:pPr>
      <w:bookmarkStart w:id="6" w:name="_3znysh7" w:colFirst="0" w:colLast="0"/>
      <w:bookmarkEnd w:id="6"/>
      <w:r>
        <w:rPr>
          <w:color w:val="000000"/>
          <w:sz w:val="32"/>
          <w:szCs w:val="32"/>
        </w:rPr>
        <w:t>BS in Computer Science</w:t>
      </w:r>
    </w:p>
    <w:p w14:paraId="4A49853E" w14:textId="77777777" w:rsidR="00A52BB1" w:rsidRDefault="00383C48">
      <w:pPr>
        <w:pBdr>
          <w:top w:val="nil"/>
          <w:left w:val="nil"/>
          <w:bottom w:val="nil"/>
          <w:right w:val="nil"/>
          <w:between w:val="nil"/>
        </w:pBdr>
        <w:spacing w:before="120" w:after="240"/>
        <w:jc w:val="center"/>
        <w:rPr>
          <w:color w:val="000000"/>
        </w:rPr>
      </w:pPr>
      <w:r>
        <w:rPr>
          <w:noProof/>
          <w:color w:val="000000"/>
          <w:sz w:val="22"/>
          <w:szCs w:val="22"/>
        </w:rPr>
        <w:drawing>
          <wp:inline distT="0" distB="0" distL="0" distR="0" wp14:anchorId="4C48D50A" wp14:editId="2121B60E">
            <wp:extent cx="2689225" cy="2007870"/>
            <wp:effectExtent l="0" t="0" r="0" b="0"/>
            <wp:docPr id="2" name="image9.png" descr="Air University BBA BA MBA MS Admission 2020 Result.pk"/>
            <wp:cNvGraphicFramePr/>
            <a:graphic xmlns:a="http://schemas.openxmlformats.org/drawingml/2006/main">
              <a:graphicData uri="http://schemas.openxmlformats.org/drawingml/2006/picture">
                <pic:pic xmlns:pic="http://schemas.openxmlformats.org/drawingml/2006/picture">
                  <pic:nvPicPr>
                    <pic:cNvPr id="0" name="image9.png" descr="Air University BBA BA MBA MS Admission 2020 Result.pk"/>
                    <pic:cNvPicPr preferRelativeResize="0"/>
                  </pic:nvPicPr>
                  <pic:blipFill>
                    <a:blip r:embed="rId8"/>
                    <a:srcRect/>
                    <a:stretch>
                      <a:fillRect/>
                    </a:stretch>
                  </pic:blipFill>
                  <pic:spPr>
                    <a:xfrm>
                      <a:off x="0" y="0"/>
                      <a:ext cx="2689225" cy="2007870"/>
                    </a:xfrm>
                    <a:prstGeom prst="rect">
                      <a:avLst/>
                    </a:prstGeom>
                    <a:ln/>
                  </pic:spPr>
                </pic:pic>
              </a:graphicData>
            </a:graphic>
          </wp:inline>
        </w:drawing>
      </w:r>
    </w:p>
    <w:p w14:paraId="01897C6A" w14:textId="77777777" w:rsidR="00A52BB1" w:rsidRDefault="00383C48">
      <w:pPr>
        <w:pBdr>
          <w:top w:val="nil"/>
          <w:left w:val="nil"/>
          <w:bottom w:val="nil"/>
          <w:right w:val="nil"/>
          <w:between w:val="nil"/>
        </w:pBdr>
        <w:spacing w:before="120" w:after="240"/>
        <w:jc w:val="center"/>
        <w:rPr>
          <w:color w:val="000000"/>
          <w:sz w:val="32"/>
          <w:szCs w:val="32"/>
        </w:rPr>
      </w:pPr>
      <w:r>
        <w:rPr>
          <w:color w:val="000000"/>
          <w:sz w:val="32"/>
          <w:szCs w:val="32"/>
        </w:rPr>
        <w:t>Submitted to</w:t>
      </w:r>
    </w:p>
    <w:p w14:paraId="12768D4E" w14:textId="765FA506" w:rsidR="00A52BB1" w:rsidRDefault="00383C48">
      <w:pPr>
        <w:pBdr>
          <w:top w:val="nil"/>
          <w:left w:val="nil"/>
          <w:bottom w:val="nil"/>
          <w:right w:val="nil"/>
          <w:between w:val="nil"/>
        </w:pBdr>
        <w:spacing w:before="120" w:after="240"/>
        <w:jc w:val="center"/>
        <w:rPr>
          <w:color w:val="000000"/>
          <w:sz w:val="32"/>
          <w:szCs w:val="32"/>
        </w:rPr>
      </w:pPr>
      <w:r>
        <w:rPr>
          <w:color w:val="000000"/>
          <w:sz w:val="32"/>
          <w:szCs w:val="32"/>
        </w:rPr>
        <w:t>Dr</w:t>
      </w:r>
      <w:r w:rsidR="000360D7">
        <w:rPr>
          <w:color w:val="000000"/>
          <w:sz w:val="32"/>
          <w:szCs w:val="32"/>
        </w:rPr>
        <w:t>. Abdul Hameed</w:t>
      </w:r>
    </w:p>
    <w:p w14:paraId="6917B5E9" w14:textId="77777777" w:rsidR="00A52BB1" w:rsidRDefault="00A52BB1">
      <w:pPr>
        <w:pBdr>
          <w:top w:val="nil"/>
          <w:left w:val="nil"/>
          <w:bottom w:val="nil"/>
          <w:right w:val="nil"/>
          <w:between w:val="nil"/>
        </w:pBdr>
        <w:spacing w:before="120" w:after="240"/>
        <w:jc w:val="center"/>
        <w:rPr>
          <w:color w:val="000000"/>
          <w:sz w:val="32"/>
          <w:szCs w:val="32"/>
        </w:rPr>
      </w:pPr>
    </w:p>
    <w:p w14:paraId="4DAAA969" w14:textId="77777777" w:rsidR="00A52BB1" w:rsidRDefault="00383C48">
      <w:pPr>
        <w:pBdr>
          <w:top w:val="nil"/>
          <w:left w:val="nil"/>
          <w:bottom w:val="nil"/>
          <w:right w:val="nil"/>
          <w:between w:val="nil"/>
        </w:pBdr>
        <w:spacing w:before="120" w:after="240" w:line="360" w:lineRule="auto"/>
        <w:jc w:val="center"/>
        <w:rPr>
          <w:color w:val="000000"/>
          <w:sz w:val="40"/>
          <w:szCs w:val="40"/>
        </w:rPr>
      </w:pPr>
      <w:r>
        <w:rPr>
          <w:color w:val="000000"/>
          <w:sz w:val="40"/>
          <w:szCs w:val="40"/>
        </w:rPr>
        <w:t>Department of Computer Science</w:t>
      </w:r>
    </w:p>
    <w:p w14:paraId="273209BF" w14:textId="77777777" w:rsidR="00A52BB1" w:rsidRDefault="00383C48">
      <w:pPr>
        <w:pBdr>
          <w:top w:val="nil"/>
          <w:left w:val="nil"/>
          <w:bottom w:val="nil"/>
          <w:right w:val="nil"/>
          <w:between w:val="nil"/>
        </w:pBdr>
        <w:spacing w:before="120" w:after="240" w:line="360" w:lineRule="auto"/>
        <w:jc w:val="center"/>
        <w:rPr>
          <w:color w:val="000000"/>
          <w:sz w:val="40"/>
          <w:szCs w:val="40"/>
        </w:rPr>
      </w:pPr>
      <w:r>
        <w:rPr>
          <w:color w:val="000000"/>
          <w:sz w:val="40"/>
          <w:szCs w:val="40"/>
        </w:rPr>
        <w:t>Faculty of Computing &amp; Artificial Intelligence (FCAI)</w:t>
      </w:r>
    </w:p>
    <w:p w14:paraId="45ACADBE" w14:textId="77777777" w:rsidR="00A52BB1" w:rsidRDefault="00383C48">
      <w:pPr>
        <w:pBdr>
          <w:top w:val="nil"/>
          <w:left w:val="nil"/>
          <w:bottom w:val="nil"/>
          <w:right w:val="nil"/>
          <w:between w:val="nil"/>
        </w:pBdr>
        <w:spacing w:before="120" w:after="240" w:line="360" w:lineRule="auto"/>
        <w:jc w:val="center"/>
        <w:rPr>
          <w:color w:val="000000"/>
          <w:sz w:val="40"/>
          <w:szCs w:val="40"/>
        </w:rPr>
      </w:pPr>
      <w:r>
        <w:rPr>
          <w:color w:val="000000"/>
          <w:sz w:val="40"/>
          <w:szCs w:val="40"/>
        </w:rPr>
        <w:t>Air University, Islamabad</w:t>
      </w:r>
    </w:p>
    <w:p w14:paraId="0C922533" w14:textId="77777777" w:rsidR="00A52BB1" w:rsidRDefault="00A52BB1">
      <w:pPr>
        <w:rPr>
          <w:sz w:val="36"/>
          <w:szCs w:val="36"/>
        </w:rPr>
      </w:pPr>
      <w:bookmarkStart w:id="7" w:name="_2et92p0" w:colFirst="0" w:colLast="0"/>
      <w:bookmarkEnd w:id="7"/>
    </w:p>
    <w:tbl>
      <w:tblPr>
        <w:tblStyle w:val="a"/>
        <w:tblpPr w:leftFromText="180" w:rightFromText="180" w:vertAnchor="text" w:tblpY="173"/>
        <w:tblW w:w="8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8"/>
        <w:gridCol w:w="1490"/>
        <w:gridCol w:w="792"/>
        <w:gridCol w:w="792"/>
        <w:gridCol w:w="2214"/>
        <w:gridCol w:w="2522"/>
      </w:tblGrid>
      <w:tr w:rsidR="00A52BB1" w14:paraId="24EBDCDF" w14:textId="77777777">
        <w:trPr>
          <w:trHeight w:val="654"/>
        </w:trPr>
        <w:tc>
          <w:tcPr>
            <w:tcW w:w="3361" w:type="dxa"/>
            <w:gridSpan w:val="3"/>
            <w:tcBorders>
              <w:top w:val="single" w:sz="4" w:space="0" w:color="000000"/>
              <w:left w:val="single" w:sz="4" w:space="0" w:color="000000"/>
              <w:bottom w:val="single" w:sz="4" w:space="0" w:color="000000"/>
              <w:right w:val="single" w:sz="4" w:space="0" w:color="000000"/>
            </w:tcBorders>
            <w:vAlign w:val="center"/>
          </w:tcPr>
          <w:p w14:paraId="5DA9BA77" w14:textId="77777777" w:rsidR="00A52BB1" w:rsidRDefault="00383C48">
            <w:pPr>
              <w:spacing w:after="120"/>
            </w:pPr>
            <w:r>
              <w:t>Type (Nature of project)</w:t>
            </w:r>
          </w:p>
        </w:tc>
        <w:tc>
          <w:tcPr>
            <w:tcW w:w="5528" w:type="dxa"/>
            <w:gridSpan w:val="3"/>
            <w:tcBorders>
              <w:top w:val="single" w:sz="4" w:space="0" w:color="000000"/>
              <w:left w:val="single" w:sz="4" w:space="0" w:color="000000"/>
              <w:bottom w:val="single" w:sz="4" w:space="0" w:color="000000"/>
              <w:right w:val="single" w:sz="4" w:space="0" w:color="000000"/>
            </w:tcBorders>
            <w:vAlign w:val="center"/>
          </w:tcPr>
          <w:p w14:paraId="53635620" w14:textId="77777777" w:rsidR="00A52BB1" w:rsidRDefault="00383C48">
            <w:pPr>
              <w:spacing w:after="120"/>
            </w:pPr>
            <w:r>
              <w:t>[</w:t>
            </w:r>
            <w:r>
              <w:rPr>
                <w:rFonts w:ascii="Arial Unicode MS" w:eastAsia="Arial Unicode MS" w:hAnsi="Arial Unicode MS" w:cs="Arial Unicode MS"/>
              </w:rPr>
              <w:t xml:space="preserve">✔] Development </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   ] R&amp;D</w:t>
            </w:r>
          </w:p>
        </w:tc>
      </w:tr>
      <w:tr w:rsidR="00A52BB1" w14:paraId="3883DB61" w14:textId="77777777">
        <w:trPr>
          <w:trHeight w:val="486"/>
        </w:trPr>
        <w:tc>
          <w:tcPr>
            <w:tcW w:w="3361" w:type="dxa"/>
            <w:gridSpan w:val="3"/>
            <w:tcBorders>
              <w:top w:val="single" w:sz="4" w:space="0" w:color="000000"/>
              <w:left w:val="single" w:sz="4" w:space="0" w:color="000000"/>
              <w:bottom w:val="single" w:sz="4" w:space="0" w:color="000000"/>
              <w:right w:val="single" w:sz="4" w:space="0" w:color="000000"/>
            </w:tcBorders>
            <w:vAlign w:val="center"/>
          </w:tcPr>
          <w:p w14:paraId="07852949" w14:textId="77777777" w:rsidR="00A52BB1" w:rsidRDefault="00383C48">
            <w:pPr>
              <w:spacing w:after="120"/>
            </w:pPr>
            <w:r>
              <w:t>Area of specialization</w:t>
            </w:r>
          </w:p>
        </w:tc>
        <w:tc>
          <w:tcPr>
            <w:tcW w:w="5528" w:type="dxa"/>
            <w:gridSpan w:val="3"/>
            <w:tcBorders>
              <w:top w:val="single" w:sz="4" w:space="0" w:color="000000"/>
              <w:left w:val="single" w:sz="4" w:space="0" w:color="000000"/>
              <w:bottom w:val="single" w:sz="4" w:space="0" w:color="000000"/>
              <w:right w:val="single" w:sz="4" w:space="0" w:color="000000"/>
            </w:tcBorders>
            <w:vAlign w:val="center"/>
          </w:tcPr>
          <w:p w14:paraId="1A8D99EF" w14:textId="77777777" w:rsidR="00A52BB1" w:rsidRDefault="00383C48">
            <w:pPr>
              <w:spacing w:after="120"/>
            </w:pPr>
            <w:r>
              <w:rPr>
                <w:rFonts w:ascii="Arial Unicode MS" w:eastAsia="Arial Unicode MS" w:hAnsi="Arial Unicode MS" w:cs="Arial Unicode MS"/>
              </w:rPr>
              <w:t xml:space="preserve">[✔] WebApp </w:t>
            </w:r>
            <w:r>
              <w:rPr>
                <w:rFonts w:ascii="Arial Unicode MS" w:eastAsia="Arial Unicode MS" w:hAnsi="Arial Unicode MS" w:cs="Arial Unicode MS"/>
              </w:rPr>
              <w:tab/>
            </w:r>
            <w:r>
              <w:rPr>
                <w:rFonts w:ascii="Arial Unicode MS" w:eastAsia="Arial Unicode MS" w:hAnsi="Arial Unicode MS" w:cs="Arial Unicode MS"/>
              </w:rPr>
              <w:tab/>
              <w:t xml:space="preserve">[   ] Mobile App  </w:t>
            </w:r>
          </w:p>
          <w:p w14:paraId="45571315" w14:textId="3C5470F3" w:rsidR="00A52BB1" w:rsidRDefault="00383C48">
            <w:pPr>
              <w:spacing w:after="120"/>
            </w:pPr>
            <w:r>
              <w:t>[</w:t>
            </w:r>
            <w:r w:rsidR="000360D7">
              <w:rPr>
                <w:rFonts w:ascii="Arial Unicode MS" w:eastAsia="Arial Unicode MS" w:hAnsi="Arial Unicode MS" w:cs="Arial Unicode MS"/>
              </w:rPr>
              <w:t>✔</w:t>
            </w:r>
            <w:r w:rsidR="00245D9C">
              <w:t xml:space="preserve">] AI based    </w:t>
            </w:r>
            <w:r w:rsidR="00245D9C">
              <w:tab/>
              <w:t>[</w:t>
            </w:r>
            <w:r w:rsidR="00245D9C">
              <w:rPr>
                <w:rFonts w:ascii="Arial Unicode MS" w:eastAsia="Arial Unicode MS" w:hAnsi="Arial Unicode MS" w:cs="Arial Unicode MS"/>
              </w:rPr>
              <w:t>✔</w:t>
            </w:r>
            <w:r>
              <w:t>] Embedded System</w:t>
            </w:r>
          </w:p>
        </w:tc>
      </w:tr>
      <w:tr w:rsidR="00A52BB1" w14:paraId="29981DF0" w14:textId="77777777">
        <w:trPr>
          <w:trHeight w:val="486"/>
        </w:trPr>
        <w:tc>
          <w:tcPr>
            <w:tcW w:w="3361" w:type="dxa"/>
            <w:gridSpan w:val="3"/>
            <w:tcBorders>
              <w:top w:val="single" w:sz="4" w:space="0" w:color="000000"/>
              <w:left w:val="single" w:sz="4" w:space="0" w:color="000000"/>
              <w:bottom w:val="single" w:sz="4" w:space="0" w:color="000000"/>
              <w:right w:val="single" w:sz="4" w:space="0" w:color="000000"/>
            </w:tcBorders>
            <w:vAlign w:val="center"/>
          </w:tcPr>
          <w:p w14:paraId="3583EE68" w14:textId="77777777" w:rsidR="00A52BB1" w:rsidRDefault="00383C48">
            <w:pPr>
              <w:spacing w:after="120"/>
              <w:rPr>
                <w:highlight w:val="yellow"/>
              </w:rPr>
            </w:pPr>
            <w:r>
              <w:rPr>
                <w:highlight w:val="yellow"/>
              </w:rPr>
              <w:t>FYP ID</w:t>
            </w:r>
          </w:p>
        </w:tc>
        <w:tc>
          <w:tcPr>
            <w:tcW w:w="5528" w:type="dxa"/>
            <w:gridSpan w:val="3"/>
            <w:tcBorders>
              <w:top w:val="single" w:sz="4" w:space="0" w:color="000000"/>
              <w:left w:val="single" w:sz="4" w:space="0" w:color="000000"/>
              <w:bottom w:val="single" w:sz="4" w:space="0" w:color="000000"/>
              <w:right w:val="single" w:sz="4" w:space="0" w:color="000000"/>
            </w:tcBorders>
            <w:vAlign w:val="center"/>
          </w:tcPr>
          <w:p w14:paraId="215DE147" w14:textId="06A599C3" w:rsidR="00A52BB1" w:rsidRDefault="00C65406">
            <w:pPr>
              <w:spacing w:after="120"/>
              <w:jc w:val="center"/>
            </w:pPr>
            <w:r>
              <w:t>F-23-IoT-01</w:t>
            </w:r>
          </w:p>
        </w:tc>
      </w:tr>
      <w:tr w:rsidR="00A52BB1" w14:paraId="4F29C3F2" w14:textId="77777777">
        <w:trPr>
          <w:trHeight w:val="784"/>
        </w:trPr>
        <w:tc>
          <w:tcPr>
            <w:tcW w:w="8889" w:type="dxa"/>
            <w:gridSpan w:val="6"/>
            <w:tcBorders>
              <w:top w:val="single" w:sz="4" w:space="0" w:color="000000"/>
              <w:left w:val="single" w:sz="4" w:space="0" w:color="000000"/>
              <w:bottom w:val="single" w:sz="4" w:space="0" w:color="000000"/>
              <w:right w:val="single" w:sz="4" w:space="0" w:color="000000"/>
            </w:tcBorders>
            <w:vAlign w:val="center"/>
          </w:tcPr>
          <w:p w14:paraId="4BC13C0E" w14:textId="77777777" w:rsidR="00A52BB1" w:rsidRDefault="00383C48">
            <w:pPr>
              <w:spacing w:after="120"/>
              <w:jc w:val="center"/>
              <w:rPr>
                <w:b/>
              </w:rPr>
            </w:pPr>
            <w:r>
              <w:rPr>
                <w:b/>
              </w:rPr>
              <w:t>Project Group Members</w:t>
            </w:r>
          </w:p>
        </w:tc>
      </w:tr>
      <w:tr w:rsidR="00A52BB1" w14:paraId="159687BE" w14:textId="77777777">
        <w:trPr>
          <w:trHeight w:val="784"/>
        </w:trPr>
        <w:tc>
          <w:tcPr>
            <w:tcW w:w="1079" w:type="dxa"/>
            <w:tcBorders>
              <w:top w:val="single" w:sz="4" w:space="0" w:color="000000"/>
              <w:left w:val="single" w:sz="4" w:space="0" w:color="000000"/>
              <w:bottom w:val="single" w:sz="4" w:space="0" w:color="000000"/>
              <w:right w:val="single" w:sz="4" w:space="0" w:color="000000"/>
            </w:tcBorders>
            <w:vAlign w:val="center"/>
          </w:tcPr>
          <w:p w14:paraId="104EF31C" w14:textId="77777777" w:rsidR="00A52BB1" w:rsidRDefault="00383C48">
            <w:pPr>
              <w:spacing w:after="120"/>
              <w:jc w:val="center"/>
            </w:pPr>
            <w:r>
              <w:t>Sr.#</w:t>
            </w:r>
          </w:p>
        </w:tc>
        <w:tc>
          <w:tcPr>
            <w:tcW w:w="1490" w:type="dxa"/>
            <w:tcBorders>
              <w:top w:val="single" w:sz="4" w:space="0" w:color="000000"/>
              <w:left w:val="single" w:sz="4" w:space="0" w:color="000000"/>
              <w:bottom w:val="single" w:sz="4" w:space="0" w:color="000000"/>
              <w:right w:val="single" w:sz="4" w:space="0" w:color="000000"/>
            </w:tcBorders>
            <w:vAlign w:val="center"/>
          </w:tcPr>
          <w:p w14:paraId="3FD124A1" w14:textId="77777777" w:rsidR="00A52BB1" w:rsidRDefault="00383C48">
            <w:pPr>
              <w:spacing w:after="120"/>
              <w:jc w:val="center"/>
            </w:pPr>
            <w:r>
              <w:t>Reg. #</w:t>
            </w:r>
          </w:p>
        </w:tc>
        <w:tc>
          <w:tcPr>
            <w:tcW w:w="1584" w:type="dxa"/>
            <w:gridSpan w:val="2"/>
            <w:tcBorders>
              <w:top w:val="single" w:sz="4" w:space="0" w:color="000000"/>
              <w:left w:val="single" w:sz="4" w:space="0" w:color="000000"/>
              <w:bottom w:val="single" w:sz="4" w:space="0" w:color="000000"/>
              <w:right w:val="single" w:sz="4" w:space="0" w:color="000000"/>
            </w:tcBorders>
            <w:vAlign w:val="center"/>
          </w:tcPr>
          <w:p w14:paraId="55771BD0" w14:textId="77777777" w:rsidR="00A52BB1" w:rsidRDefault="00383C48">
            <w:pPr>
              <w:spacing w:after="120"/>
              <w:jc w:val="center"/>
            </w:pPr>
            <w:r>
              <w:t>Student Name</w:t>
            </w:r>
          </w:p>
        </w:tc>
        <w:tc>
          <w:tcPr>
            <w:tcW w:w="2214" w:type="dxa"/>
            <w:tcBorders>
              <w:top w:val="single" w:sz="4" w:space="0" w:color="000000"/>
              <w:left w:val="single" w:sz="4" w:space="0" w:color="000000"/>
              <w:bottom w:val="single" w:sz="4" w:space="0" w:color="000000"/>
              <w:right w:val="single" w:sz="4" w:space="0" w:color="000000"/>
            </w:tcBorders>
            <w:vAlign w:val="center"/>
          </w:tcPr>
          <w:p w14:paraId="5572E6E8" w14:textId="77777777" w:rsidR="00A52BB1" w:rsidRDefault="00383C48">
            <w:pPr>
              <w:spacing w:after="120"/>
              <w:jc w:val="center"/>
            </w:pPr>
            <w:r>
              <w:t>Email ID</w:t>
            </w:r>
          </w:p>
        </w:tc>
        <w:tc>
          <w:tcPr>
            <w:tcW w:w="2522" w:type="dxa"/>
            <w:tcBorders>
              <w:top w:val="single" w:sz="4" w:space="0" w:color="000000"/>
              <w:left w:val="single" w:sz="4" w:space="0" w:color="000000"/>
              <w:bottom w:val="single" w:sz="4" w:space="0" w:color="000000"/>
              <w:right w:val="single" w:sz="4" w:space="0" w:color="000000"/>
            </w:tcBorders>
            <w:vAlign w:val="center"/>
          </w:tcPr>
          <w:p w14:paraId="34114526" w14:textId="77777777" w:rsidR="00A52BB1" w:rsidRDefault="00383C48">
            <w:pPr>
              <w:spacing w:after="120"/>
              <w:jc w:val="center"/>
            </w:pPr>
            <w:r>
              <w:t>*Signature</w:t>
            </w:r>
          </w:p>
        </w:tc>
      </w:tr>
      <w:tr w:rsidR="00A52BB1" w14:paraId="60E9F957" w14:textId="77777777">
        <w:trPr>
          <w:trHeight w:val="856"/>
        </w:trPr>
        <w:tc>
          <w:tcPr>
            <w:tcW w:w="1079" w:type="dxa"/>
            <w:tcBorders>
              <w:top w:val="single" w:sz="4" w:space="0" w:color="000000"/>
              <w:left w:val="single" w:sz="4" w:space="0" w:color="000000"/>
              <w:bottom w:val="single" w:sz="4" w:space="0" w:color="000000"/>
              <w:right w:val="single" w:sz="4" w:space="0" w:color="000000"/>
            </w:tcBorders>
            <w:vAlign w:val="center"/>
          </w:tcPr>
          <w:p w14:paraId="4AE23BB2" w14:textId="77777777" w:rsidR="00A52BB1" w:rsidRDefault="00383C48">
            <w:pPr>
              <w:spacing w:after="120"/>
              <w:jc w:val="center"/>
            </w:pPr>
            <w:r>
              <w:t>(i)</w:t>
            </w:r>
          </w:p>
        </w:tc>
        <w:tc>
          <w:tcPr>
            <w:tcW w:w="1490" w:type="dxa"/>
            <w:tcBorders>
              <w:top w:val="single" w:sz="4" w:space="0" w:color="000000"/>
              <w:left w:val="single" w:sz="4" w:space="0" w:color="000000"/>
              <w:bottom w:val="single" w:sz="4" w:space="0" w:color="000000"/>
              <w:right w:val="single" w:sz="4" w:space="0" w:color="000000"/>
            </w:tcBorders>
            <w:vAlign w:val="center"/>
          </w:tcPr>
          <w:p w14:paraId="6418F3ED" w14:textId="35CB420D" w:rsidR="00A52BB1" w:rsidRDefault="000360D7">
            <w:pPr>
              <w:spacing w:after="120"/>
              <w:jc w:val="center"/>
            </w:pPr>
            <w:r>
              <w:t>200828</w:t>
            </w:r>
          </w:p>
        </w:tc>
        <w:tc>
          <w:tcPr>
            <w:tcW w:w="1584" w:type="dxa"/>
            <w:gridSpan w:val="2"/>
            <w:tcBorders>
              <w:top w:val="single" w:sz="4" w:space="0" w:color="000000"/>
              <w:left w:val="single" w:sz="4" w:space="0" w:color="000000"/>
              <w:bottom w:val="single" w:sz="4" w:space="0" w:color="000000"/>
              <w:right w:val="single" w:sz="4" w:space="0" w:color="000000"/>
            </w:tcBorders>
            <w:vAlign w:val="center"/>
          </w:tcPr>
          <w:p w14:paraId="2C52CA41" w14:textId="6C58BBC6" w:rsidR="00A52BB1" w:rsidRDefault="000360D7">
            <w:pPr>
              <w:spacing w:after="120"/>
              <w:jc w:val="center"/>
            </w:pPr>
            <w:r>
              <w:t>Muhammad Junaid Nazir</w:t>
            </w:r>
          </w:p>
        </w:tc>
        <w:tc>
          <w:tcPr>
            <w:tcW w:w="2214" w:type="dxa"/>
            <w:tcBorders>
              <w:top w:val="single" w:sz="4" w:space="0" w:color="000000"/>
              <w:left w:val="single" w:sz="4" w:space="0" w:color="000000"/>
              <w:bottom w:val="single" w:sz="4" w:space="0" w:color="000000"/>
              <w:right w:val="single" w:sz="4" w:space="0" w:color="000000"/>
            </w:tcBorders>
            <w:vAlign w:val="center"/>
          </w:tcPr>
          <w:p w14:paraId="7F25DC74" w14:textId="64DBFBFB" w:rsidR="00A52BB1" w:rsidRDefault="000360D7">
            <w:pPr>
              <w:spacing w:after="120"/>
              <w:jc w:val="center"/>
            </w:pPr>
            <w:r>
              <w:t>200828@students.au.edu.pk</w:t>
            </w:r>
          </w:p>
        </w:tc>
        <w:tc>
          <w:tcPr>
            <w:tcW w:w="2522" w:type="dxa"/>
            <w:tcBorders>
              <w:top w:val="single" w:sz="4" w:space="0" w:color="000000"/>
              <w:left w:val="single" w:sz="4" w:space="0" w:color="000000"/>
              <w:bottom w:val="single" w:sz="4" w:space="0" w:color="000000"/>
              <w:right w:val="single" w:sz="4" w:space="0" w:color="000000"/>
            </w:tcBorders>
            <w:vAlign w:val="center"/>
          </w:tcPr>
          <w:p w14:paraId="6A873ADC" w14:textId="77777777" w:rsidR="00A52BB1" w:rsidRDefault="00A52BB1">
            <w:pPr>
              <w:spacing w:after="120"/>
              <w:jc w:val="center"/>
            </w:pPr>
          </w:p>
        </w:tc>
      </w:tr>
      <w:tr w:rsidR="00A52BB1" w14:paraId="5B5FE2EC" w14:textId="77777777">
        <w:trPr>
          <w:trHeight w:val="957"/>
        </w:trPr>
        <w:tc>
          <w:tcPr>
            <w:tcW w:w="1079" w:type="dxa"/>
            <w:tcBorders>
              <w:top w:val="single" w:sz="4" w:space="0" w:color="000000"/>
              <w:left w:val="single" w:sz="4" w:space="0" w:color="000000"/>
              <w:bottom w:val="single" w:sz="4" w:space="0" w:color="000000"/>
              <w:right w:val="single" w:sz="4" w:space="0" w:color="000000"/>
            </w:tcBorders>
            <w:vAlign w:val="center"/>
          </w:tcPr>
          <w:p w14:paraId="0B0F5C45" w14:textId="77777777" w:rsidR="00A52BB1" w:rsidRDefault="00383C48">
            <w:pPr>
              <w:spacing w:after="120"/>
              <w:jc w:val="center"/>
            </w:pPr>
            <w:r>
              <w:t>(ii)</w:t>
            </w:r>
          </w:p>
        </w:tc>
        <w:tc>
          <w:tcPr>
            <w:tcW w:w="1490" w:type="dxa"/>
            <w:tcBorders>
              <w:top w:val="single" w:sz="4" w:space="0" w:color="000000"/>
              <w:left w:val="single" w:sz="4" w:space="0" w:color="000000"/>
              <w:bottom w:val="single" w:sz="4" w:space="0" w:color="000000"/>
              <w:right w:val="single" w:sz="4" w:space="0" w:color="000000"/>
            </w:tcBorders>
            <w:vAlign w:val="center"/>
          </w:tcPr>
          <w:p w14:paraId="6753787D" w14:textId="1D1C4F4C" w:rsidR="00A52BB1" w:rsidRDefault="000360D7">
            <w:pPr>
              <w:spacing w:after="120"/>
              <w:jc w:val="center"/>
            </w:pPr>
            <w:r>
              <w:t>200924</w:t>
            </w:r>
          </w:p>
        </w:tc>
        <w:tc>
          <w:tcPr>
            <w:tcW w:w="1584" w:type="dxa"/>
            <w:gridSpan w:val="2"/>
            <w:tcBorders>
              <w:top w:val="single" w:sz="4" w:space="0" w:color="000000"/>
              <w:left w:val="single" w:sz="4" w:space="0" w:color="000000"/>
              <w:bottom w:val="single" w:sz="4" w:space="0" w:color="000000"/>
              <w:right w:val="single" w:sz="4" w:space="0" w:color="000000"/>
            </w:tcBorders>
            <w:vAlign w:val="center"/>
          </w:tcPr>
          <w:p w14:paraId="084240CF" w14:textId="72F66D94" w:rsidR="00A52BB1" w:rsidRDefault="000360D7">
            <w:pPr>
              <w:spacing w:after="120"/>
              <w:jc w:val="center"/>
            </w:pPr>
            <w:r>
              <w:t>Ahmad Imran</w:t>
            </w:r>
          </w:p>
        </w:tc>
        <w:tc>
          <w:tcPr>
            <w:tcW w:w="2214" w:type="dxa"/>
            <w:tcBorders>
              <w:top w:val="single" w:sz="4" w:space="0" w:color="000000"/>
              <w:left w:val="single" w:sz="4" w:space="0" w:color="000000"/>
              <w:bottom w:val="single" w:sz="4" w:space="0" w:color="000000"/>
              <w:right w:val="single" w:sz="4" w:space="0" w:color="000000"/>
            </w:tcBorders>
            <w:vAlign w:val="center"/>
          </w:tcPr>
          <w:p w14:paraId="70BD002A" w14:textId="64860BE4" w:rsidR="00A52BB1" w:rsidRDefault="000360D7">
            <w:pPr>
              <w:spacing w:after="120"/>
              <w:jc w:val="center"/>
            </w:pPr>
            <w:r>
              <w:t>200924@students.au.edu.pk</w:t>
            </w:r>
          </w:p>
        </w:tc>
        <w:tc>
          <w:tcPr>
            <w:tcW w:w="2522" w:type="dxa"/>
            <w:tcBorders>
              <w:top w:val="single" w:sz="4" w:space="0" w:color="000000"/>
              <w:left w:val="single" w:sz="4" w:space="0" w:color="000000"/>
              <w:bottom w:val="single" w:sz="4" w:space="0" w:color="000000"/>
              <w:right w:val="single" w:sz="4" w:space="0" w:color="000000"/>
            </w:tcBorders>
            <w:vAlign w:val="center"/>
          </w:tcPr>
          <w:p w14:paraId="1DBC4997" w14:textId="77777777" w:rsidR="00A52BB1" w:rsidRDefault="00A52BB1">
            <w:pPr>
              <w:spacing w:after="120"/>
              <w:jc w:val="center"/>
            </w:pPr>
          </w:p>
        </w:tc>
      </w:tr>
      <w:tr w:rsidR="00A52BB1" w14:paraId="284D6552" w14:textId="77777777">
        <w:trPr>
          <w:trHeight w:val="1024"/>
        </w:trPr>
        <w:tc>
          <w:tcPr>
            <w:tcW w:w="1079" w:type="dxa"/>
            <w:tcBorders>
              <w:top w:val="single" w:sz="4" w:space="0" w:color="000000"/>
              <w:left w:val="single" w:sz="4" w:space="0" w:color="000000"/>
              <w:bottom w:val="single" w:sz="4" w:space="0" w:color="000000"/>
              <w:right w:val="single" w:sz="4" w:space="0" w:color="000000"/>
            </w:tcBorders>
            <w:vAlign w:val="center"/>
          </w:tcPr>
          <w:p w14:paraId="08915300" w14:textId="77777777" w:rsidR="00A52BB1" w:rsidRDefault="00383C48">
            <w:pPr>
              <w:spacing w:after="120"/>
              <w:jc w:val="center"/>
            </w:pPr>
            <w:r>
              <w:t>(iii)</w:t>
            </w:r>
          </w:p>
        </w:tc>
        <w:tc>
          <w:tcPr>
            <w:tcW w:w="1490" w:type="dxa"/>
            <w:tcBorders>
              <w:top w:val="single" w:sz="4" w:space="0" w:color="000000"/>
              <w:left w:val="single" w:sz="4" w:space="0" w:color="000000"/>
              <w:bottom w:val="single" w:sz="4" w:space="0" w:color="000000"/>
              <w:right w:val="single" w:sz="4" w:space="0" w:color="000000"/>
            </w:tcBorders>
            <w:vAlign w:val="center"/>
          </w:tcPr>
          <w:p w14:paraId="4A29E39E" w14:textId="603FF38B" w:rsidR="00A52BB1" w:rsidRDefault="000360D7">
            <w:pPr>
              <w:spacing w:after="120"/>
              <w:jc w:val="center"/>
            </w:pPr>
            <w:r>
              <w:t>201260</w:t>
            </w:r>
          </w:p>
        </w:tc>
        <w:tc>
          <w:tcPr>
            <w:tcW w:w="1584" w:type="dxa"/>
            <w:gridSpan w:val="2"/>
            <w:tcBorders>
              <w:top w:val="single" w:sz="4" w:space="0" w:color="000000"/>
              <w:left w:val="single" w:sz="4" w:space="0" w:color="000000"/>
              <w:bottom w:val="single" w:sz="4" w:space="0" w:color="000000"/>
              <w:right w:val="single" w:sz="4" w:space="0" w:color="000000"/>
            </w:tcBorders>
            <w:vAlign w:val="center"/>
          </w:tcPr>
          <w:p w14:paraId="440DFC37" w14:textId="687EB92E" w:rsidR="00A52BB1" w:rsidRDefault="000360D7">
            <w:pPr>
              <w:spacing w:after="120"/>
              <w:jc w:val="center"/>
            </w:pPr>
            <w:r>
              <w:t>Azfar Tariq</w:t>
            </w:r>
          </w:p>
        </w:tc>
        <w:tc>
          <w:tcPr>
            <w:tcW w:w="2214" w:type="dxa"/>
            <w:tcBorders>
              <w:top w:val="single" w:sz="4" w:space="0" w:color="000000"/>
              <w:left w:val="single" w:sz="4" w:space="0" w:color="000000"/>
              <w:bottom w:val="single" w:sz="4" w:space="0" w:color="000000"/>
              <w:right w:val="single" w:sz="4" w:space="0" w:color="000000"/>
            </w:tcBorders>
            <w:vAlign w:val="center"/>
          </w:tcPr>
          <w:p w14:paraId="67919F52" w14:textId="392D056C" w:rsidR="00A52BB1" w:rsidRDefault="000360D7">
            <w:pPr>
              <w:spacing w:after="120"/>
              <w:jc w:val="center"/>
            </w:pPr>
            <w:r>
              <w:t>201260@students.au.edu.pk</w:t>
            </w:r>
          </w:p>
        </w:tc>
        <w:tc>
          <w:tcPr>
            <w:tcW w:w="2522" w:type="dxa"/>
            <w:tcBorders>
              <w:top w:val="single" w:sz="4" w:space="0" w:color="000000"/>
              <w:left w:val="single" w:sz="4" w:space="0" w:color="000000"/>
              <w:bottom w:val="single" w:sz="4" w:space="0" w:color="000000"/>
              <w:right w:val="single" w:sz="4" w:space="0" w:color="000000"/>
            </w:tcBorders>
            <w:vAlign w:val="center"/>
          </w:tcPr>
          <w:p w14:paraId="589A08B8" w14:textId="77777777" w:rsidR="00A52BB1" w:rsidRDefault="00A52BB1">
            <w:pPr>
              <w:spacing w:after="120"/>
              <w:jc w:val="center"/>
            </w:pPr>
          </w:p>
        </w:tc>
      </w:tr>
    </w:tbl>
    <w:p w14:paraId="3C34B289" w14:textId="77777777" w:rsidR="00A52BB1" w:rsidRDefault="00383C48">
      <w:pPr>
        <w:keepNext/>
        <w:spacing w:before="240"/>
      </w:pPr>
      <w:bookmarkStart w:id="8" w:name="_tyjcwt" w:colFirst="0" w:colLast="0"/>
      <w:bookmarkEnd w:id="8"/>
      <w:r>
        <w:t>*The candidates confirm that the work submitted is their own and appropriate credit has been given where reference has been made to work of others</w:t>
      </w:r>
    </w:p>
    <w:p w14:paraId="4CB21101" w14:textId="77777777" w:rsidR="00A52BB1" w:rsidRDefault="00A52BB1"/>
    <w:p w14:paraId="66432808" w14:textId="77777777" w:rsidR="00A52BB1" w:rsidRDefault="00A52BB1"/>
    <w:p w14:paraId="39639E7D" w14:textId="77777777" w:rsidR="00A52BB1" w:rsidRDefault="00A52BB1"/>
    <w:p w14:paraId="3DC3E43F" w14:textId="77777777" w:rsidR="00A52BB1" w:rsidRDefault="00A52BB1"/>
    <w:p w14:paraId="1F181FA1" w14:textId="77777777" w:rsidR="00A52BB1" w:rsidRDefault="00A52BB1"/>
    <w:p w14:paraId="7B8215B0" w14:textId="77777777" w:rsidR="00A52BB1" w:rsidRDefault="00A52BB1"/>
    <w:p w14:paraId="4886F59A" w14:textId="77777777" w:rsidR="00A52BB1" w:rsidRDefault="00A52BB1"/>
    <w:p w14:paraId="7C88E7BD" w14:textId="77777777" w:rsidR="00A52BB1" w:rsidRDefault="00A52BB1"/>
    <w:p w14:paraId="2B2F32D9" w14:textId="77777777" w:rsidR="00A52BB1" w:rsidRDefault="00A52BB1"/>
    <w:p w14:paraId="4CBE8BF8" w14:textId="77777777" w:rsidR="00A52BB1" w:rsidRDefault="00A52BB1"/>
    <w:p w14:paraId="450C7A77" w14:textId="77777777" w:rsidR="00A52BB1" w:rsidRDefault="00A52BB1"/>
    <w:p w14:paraId="0AC30B1D" w14:textId="77777777" w:rsidR="00A52BB1" w:rsidRDefault="00A52BB1"/>
    <w:p w14:paraId="778E0FE1" w14:textId="77777777" w:rsidR="00A52BB1" w:rsidRDefault="00A52BB1"/>
    <w:p w14:paraId="20041B5C" w14:textId="77777777" w:rsidR="00A52BB1" w:rsidRDefault="00A52BB1"/>
    <w:p w14:paraId="589A4C32" w14:textId="77777777" w:rsidR="00A52BB1" w:rsidRDefault="00A52BB1"/>
    <w:p w14:paraId="326A07B6" w14:textId="77777777" w:rsidR="00A52BB1" w:rsidRDefault="00A52BB1"/>
    <w:p w14:paraId="28B69A06" w14:textId="77777777" w:rsidR="00A52BB1" w:rsidRDefault="00383C48">
      <w:pPr>
        <w:pStyle w:val="Heading1"/>
        <w:jc w:val="left"/>
        <w:rPr>
          <w:rFonts w:ascii="Times New Roman" w:eastAsia="Times New Roman" w:hAnsi="Times New Roman" w:cs="Times New Roman"/>
          <w:sz w:val="28"/>
          <w:szCs w:val="28"/>
        </w:rPr>
      </w:pPr>
      <w:bookmarkStart w:id="9" w:name="_Toc167959040"/>
      <w:r>
        <w:rPr>
          <w:rFonts w:ascii="Times New Roman" w:eastAsia="Times New Roman" w:hAnsi="Times New Roman" w:cs="Times New Roman"/>
          <w:sz w:val="28"/>
          <w:szCs w:val="28"/>
        </w:rPr>
        <w:lastRenderedPageBreak/>
        <w:t>Plagiarism Certificate</w:t>
      </w:r>
      <w:bookmarkEnd w:id="9"/>
    </w:p>
    <w:p w14:paraId="003FA7E8" w14:textId="26BBA543" w:rsidR="00A52BB1" w:rsidRDefault="00383C48">
      <w:pPr>
        <w:pBdr>
          <w:top w:val="nil"/>
          <w:left w:val="nil"/>
          <w:bottom w:val="nil"/>
          <w:right w:val="nil"/>
          <w:between w:val="nil"/>
        </w:pBdr>
        <w:spacing w:after="120" w:line="276" w:lineRule="auto"/>
        <w:jc w:val="both"/>
        <w:rPr>
          <w:color w:val="000000"/>
          <w:sz w:val="22"/>
          <w:szCs w:val="22"/>
        </w:rPr>
      </w:pPr>
      <w:r>
        <w:rPr>
          <w:color w:val="000000"/>
          <w:sz w:val="22"/>
          <w:szCs w:val="22"/>
        </w:rPr>
        <w:t>This is to certify that, I</w:t>
      </w:r>
      <w:r w:rsidR="000360D7">
        <w:rPr>
          <w:color w:val="000000"/>
          <w:sz w:val="22"/>
          <w:szCs w:val="22"/>
        </w:rPr>
        <w:t xml:space="preserve"> </w:t>
      </w:r>
      <w:r w:rsidR="000360D7" w:rsidRPr="00A66542">
        <w:rPr>
          <w:b/>
          <w:color w:val="000000"/>
          <w:sz w:val="22"/>
          <w:szCs w:val="22"/>
          <w:rPrChange w:id="10" w:author="HP" w:date="2024-06-27T12:25:00Z">
            <w:rPr>
              <w:color w:val="000000"/>
              <w:sz w:val="22"/>
              <w:szCs w:val="22"/>
            </w:rPr>
          </w:rPrChange>
        </w:rPr>
        <w:t>Muhammad Junaid Nazir</w:t>
      </w:r>
      <w:r w:rsidR="000360D7">
        <w:rPr>
          <w:color w:val="000000"/>
          <w:sz w:val="22"/>
          <w:szCs w:val="22"/>
        </w:rPr>
        <w:t xml:space="preserve">, </w:t>
      </w:r>
      <w:r>
        <w:rPr>
          <w:color w:val="000000"/>
          <w:sz w:val="22"/>
          <w:szCs w:val="22"/>
        </w:rPr>
        <w:t xml:space="preserve">S/D of </w:t>
      </w:r>
      <w:r w:rsidR="00C4528D" w:rsidRPr="00A66542">
        <w:rPr>
          <w:b/>
          <w:color w:val="000000"/>
          <w:sz w:val="22"/>
          <w:szCs w:val="22"/>
          <w:rPrChange w:id="11" w:author="HP" w:date="2024-06-27T12:25:00Z">
            <w:rPr>
              <w:color w:val="000000"/>
              <w:sz w:val="22"/>
              <w:szCs w:val="22"/>
            </w:rPr>
          </w:rPrChange>
        </w:rPr>
        <w:t>Nazir Ahmad</w:t>
      </w:r>
      <w:r>
        <w:rPr>
          <w:color w:val="000000"/>
          <w:sz w:val="22"/>
          <w:szCs w:val="22"/>
        </w:rPr>
        <w:t>, group leader of FYP under registration no</w:t>
      </w:r>
      <w:r w:rsidR="000360D7">
        <w:rPr>
          <w:color w:val="000000"/>
          <w:sz w:val="22"/>
          <w:szCs w:val="22"/>
        </w:rPr>
        <w:t xml:space="preserve"> </w:t>
      </w:r>
      <w:r w:rsidR="000360D7" w:rsidRPr="00A66542">
        <w:rPr>
          <w:b/>
          <w:color w:val="000000"/>
          <w:sz w:val="22"/>
          <w:szCs w:val="22"/>
          <w:rPrChange w:id="12" w:author="HP" w:date="2024-06-27T12:25:00Z">
            <w:rPr>
              <w:color w:val="000000"/>
              <w:sz w:val="22"/>
              <w:szCs w:val="22"/>
            </w:rPr>
          </w:rPrChange>
        </w:rPr>
        <w:t>200828</w:t>
      </w:r>
      <w:r w:rsidR="000360D7">
        <w:rPr>
          <w:color w:val="000000"/>
          <w:sz w:val="22"/>
          <w:szCs w:val="22"/>
        </w:rPr>
        <w:t xml:space="preserve"> </w:t>
      </w:r>
      <w:r>
        <w:rPr>
          <w:color w:val="000000"/>
          <w:sz w:val="22"/>
          <w:szCs w:val="22"/>
        </w:rPr>
        <w:t xml:space="preserve">at </w:t>
      </w:r>
      <w:r w:rsidRPr="00A66542">
        <w:rPr>
          <w:b/>
          <w:color w:val="000000"/>
          <w:sz w:val="22"/>
          <w:szCs w:val="22"/>
          <w:rPrChange w:id="13" w:author="HP" w:date="2024-06-27T12:25:00Z">
            <w:rPr>
              <w:color w:val="000000"/>
              <w:sz w:val="22"/>
              <w:szCs w:val="22"/>
            </w:rPr>
          </w:rPrChange>
        </w:rPr>
        <w:t>Computer Sciences Department, Air University</w:t>
      </w:r>
      <w:r>
        <w:rPr>
          <w:color w:val="000000"/>
          <w:sz w:val="22"/>
          <w:szCs w:val="22"/>
        </w:rPr>
        <w:t>. I declare that my FYP report is checked by my supervisor.</w:t>
      </w:r>
      <w:del w:id="14" w:author="HP" w:date="2024-06-27T12:25:00Z">
        <w:r w:rsidDel="00A66542">
          <w:rPr>
            <w:color w:val="000000"/>
            <w:sz w:val="22"/>
            <w:szCs w:val="22"/>
          </w:rPr>
          <w:delText xml:space="preserve"> </w:delText>
        </w:r>
      </w:del>
    </w:p>
    <w:p w14:paraId="25192CF3" w14:textId="77777777" w:rsidR="00A52BB1" w:rsidRDefault="00A52BB1">
      <w:pPr>
        <w:tabs>
          <w:tab w:val="left" w:pos="1755"/>
        </w:tabs>
        <w:spacing w:before="240" w:after="120" w:line="360" w:lineRule="auto"/>
      </w:pPr>
    </w:p>
    <w:p w14:paraId="51DE2C90" w14:textId="61BAE6C5" w:rsidR="00A52BB1" w:rsidRDefault="00383C48">
      <w:pPr>
        <w:tabs>
          <w:tab w:val="left" w:pos="1755"/>
          <w:tab w:val="left" w:pos="2340"/>
        </w:tabs>
        <w:spacing w:before="240" w:after="120" w:line="360" w:lineRule="auto"/>
        <w:jc w:val="both"/>
      </w:pPr>
      <w:r>
        <w:t>Date:</w:t>
      </w:r>
      <w:r w:rsidR="000360D7">
        <w:t xml:space="preserve"> May 29</w:t>
      </w:r>
      <w:r w:rsidR="000360D7" w:rsidRPr="000360D7">
        <w:rPr>
          <w:vertAlign w:val="superscript"/>
        </w:rPr>
        <w:t>th</w:t>
      </w:r>
      <w:r w:rsidR="000360D7">
        <w:t>, 2024</w:t>
      </w:r>
      <w:r>
        <w:tab/>
        <w:t>Name of Group Leader:</w:t>
      </w:r>
      <w:r w:rsidR="000360D7">
        <w:t xml:space="preserve"> Muhammad Junaid Nazir   </w:t>
      </w:r>
      <w:r>
        <w:t xml:space="preserve"> Signature:________</w:t>
      </w:r>
    </w:p>
    <w:p w14:paraId="536060B6" w14:textId="77777777" w:rsidR="00A52BB1" w:rsidRDefault="00A52BB1">
      <w:pPr>
        <w:spacing w:after="120"/>
        <w:jc w:val="both"/>
      </w:pPr>
    </w:p>
    <w:p w14:paraId="336AFC23" w14:textId="57DD87A0" w:rsidR="00A52BB1" w:rsidRDefault="00383C48">
      <w:pPr>
        <w:spacing w:after="120"/>
        <w:jc w:val="both"/>
      </w:pPr>
      <w:r>
        <w:t xml:space="preserve">Name of Supervisor: </w:t>
      </w:r>
      <w:r w:rsidR="000360D7">
        <w:t>Dr. Abdul Hameed</w:t>
      </w:r>
      <w:r>
        <w:t xml:space="preserve">                      Co-Supervisor: </w:t>
      </w:r>
      <w:del w:id="15" w:author="Ahmad Imran" w:date="2024-06-13T12:29:00Z">
        <w:r w:rsidDel="00F75116">
          <w:delText>(Not Allocated)</w:delText>
        </w:r>
      </w:del>
      <w:ins w:id="16" w:author="Ahmad Imran" w:date="2024-06-13T12:29:00Z">
        <w:r w:rsidR="00F75116">
          <w:t>Mr. Hassan Zaib</w:t>
        </w:r>
      </w:ins>
    </w:p>
    <w:p w14:paraId="2A579246" w14:textId="2862A445" w:rsidR="00A52BB1" w:rsidRDefault="00383C48">
      <w:pPr>
        <w:spacing w:after="120"/>
        <w:jc w:val="both"/>
      </w:pPr>
      <w:r>
        <w:t xml:space="preserve">Designation: </w:t>
      </w:r>
      <w:del w:id="17" w:author="Ahmad Imran" w:date="2024-06-13T12:29:00Z">
        <w:r w:rsidDel="00803E32">
          <w:delText>Lecturer</w:delText>
        </w:r>
        <w:r w:rsidDel="00803E32">
          <w:tab/>
        </w:r>
      </w:del>
      <w:ins w:id="18" w:author="Ahmad Imran" w:date="2024-06-13T12:29:00Z">
        <w:r w:rsidR="00F75116">
          <w:t>Assistant Professor</w:t>
        </w:r>
      </w:ins>
      <w:r>
        <w:tab/>
      </w:r>
      <w:r>
        <w:tab/>
        <w:t xml:space="preserve">                     </w:t>
      </w:r>
      <w:r>
        <w:tab/>
        <w:t xml:space="preserve">           </w:t>
      </w:r>
      <w:r>
        <w:tab/>
        <w:t xml:space="preserve">      Designation: </w:t>
      </w:r>
      <w:ins w:id="19" w:author="Ahmad Imran" w:date="2024-06-13T12:30:00Z">
        <w:r w:rsidR="000C09B5">
          <w:t>Lecturer</w:t>
        </w:r>
      </w:ins>
      <w:del w:id="20" w:author="Ahmad Imran" w:date="2024-06-13T12:29:00Z">
        <w:r w:rsidDel="00F75116">
          <w:delText>(N/A)</w:delText>
        </w:r>
      </w:del>
    </w:p>
    <w:p w14:paraId="7C934CCF" w14:textId="77777777" w:rsidR="00A52BB1" w:rsidRDefault="00383C48">
      <w:pPr>
        <w:spacing w:before="360" w:after="120"/>
        <w:jc w:val="both"/>
      </w:pPr>
      <w:r>
        <w:t>Signature: ________________</w:t>
      </w:r>
      <w:r>
        <w:tab/>
      </w:r>
      <w:r>
        <w:tab/>
      </w:r>
      <w:r>
        <w:tab/>
        <w:t xml:space="preserve">                  Signature: _________________</w:t>
      </w:r>
    </w:p>
    <w:p w14:paraId="39F6A90B" w14:textId="77777777" w:rsidR="00A52BB1" w:rsidRDefault="00A52BB1">
      <w:pPr>
        <w:spacing w:after="120"/>
        <w:jc w:val="both"/>
      </w:pPr>
    </w:p>
    <w:p w14:paraId="46BFF0F9" w14:textId="23B548E7" w:rsidR="00A52BB1" w:rsidRDefault="00383C48">
      <w:pPr>
        <w:spacing w:after="120"/>
        <w:jc w:val="both"/>
      </w:pPr>
      <w:r>
        <w:t xml:space="preserve">HoD: Dr. </w:t>
      </w:r>
      <w:r w:rsidR="00B43235">
        <w:t>Mehdi</w:t>
      </w:r>
      <w:ins w:id="21" w:author="Ahmad Imran" w:date="2024-06-13T12:30:00Z">
        <w:r w:rsidR="000C09B5">
          <w:t xml:space="preserve"> Hassan</w:t>
        </w:r>
      </w:ins>
    </w:p>
    <w:p w14:paraId="4C8C6276" w14:textId="77777777" w:rsidR="00A52BB1" w:rsidRDefault="00383C48">
      <w:pPr>
        <w:spacing w:after="120"/>
        <w:jc w:val="both"/>
      </w:pPr>
      <w:r>
        <w:t>Signature:</w:t>
      </w:r>
      <w:r>
        <w:tab/>
        <w:t>_______________</w:t>
      </w:r>
    </w:p>
    <w:p w14:paraId="40AA392F" w14:textId="77777777" w:rsidR="00A52BB1" w:rsidRDefault="00A52BB1">
      <w:pPr>
        <w:spacing w:after="120"/>
        <w:ind w:left="-426"/>
      </w:pPr>
    </w:p>
    <w:p w14:paraId="5D60A4A0" w14:textId="77777777" w:rsidR="00A52BB1" w:rsidRDefault="00A52BB1">
      <w:pPr>
        <w:spacing w:after="120"/>
        <w:ind w:left="-426" w:right="-432"/>
      </w:pPr>
    </w:p>
    <w:p w14:paraId="5F98852F" w14:textId="77777777" w:rsidR="00A52BB1" w:rsidRDefault="00A52BB1">
      <w:pPr>
        <w:spacing w:after="120"/>
        <w:ind w:left="-426" w:right="-432"/>
      </w:pPr>
    </w:p>
    <w:p w14:paraId="793A4DF6" w14:textId="77777777" w:rsidR="00A52BB1" w:rsidRDefault="00A52BB1">
      <w:pPr>
        <w:spacing w:after="120"/>
        <w:ind w:left="-426" w:right="-432"/>
      </w:pPr>
    </w:p>
    <w:p w14:paraId="4CCDDA2A" w14:textId="77777777" w:rsidR="00A52BB1" w:rsidRDefault="00A52BB1">
      <w:pPr>
        <w:spacing w:after="120"/>
        <w:ind w:left="-426" w:right="-432"/>
      </w:pPr>
    </w:p>
    <w:p w14:paraId="10376A95" w14:textId="77777777" w:rsidR="00A52BB1" w:rsidRDefault="00A52BB1">
      <w:pPr>
        <w:spacing w:after="120"/>
        <w:ind w:left="-426" w:right="-432"/>
      </w:pPr>
    </w:p>
    <w:p w14:paraId="39008A21" w14:textId="77777777" w:rsidR="00A52BB1" w:rsidRDefault="00A52BB1">
      <w:pPr>
        <w:spacing w:after="120"/>
        <w:ind w:left="-426" w:right="-432"/>
      </w:pPr>
    </w:p>
    <w:p w14:paraId="64BFF013" w14:textId="77777777" w:rsidR="00A52BB1" w:rsidRDefault="00A52BB1">
      <w:pPr>
        <w:spacing w:after="120"/>
        <w:ind w:left="-426" w:right="-432"/>
      </w:pPr>
    </w:p>
    <w:p w14:paraId="3269EBCF" w14:textId="77777777" w:rsidR="00A52BB1" w:rsidRDefault="00A52BB1">
      <w:pPr>
        <w:spacing w:after="120"/>
        <w:ind w:left="-426" w:right="-432"/>
      </w:pPr>
    </w:p>
    <w:p w14:paraId="2488350D" w14:textId="77777777" w:rsidR="00A52BB1" w:rsidRDefault="00A52BB1">
      <w:pPr>
        <w:spacing w:after="120"/>
        <w:ind w:left="-426" w:right="-432"/>
      </w:pPr>
    </w:p>
    <w:p w14:paraId="1867E6D4" w14:textId="77777777" w:rsidR="00A52BB1" w:rsidRDefault="00A52BB1">
      <w:pPr>
        <w:spacing w:after="120"/>
        <w:ind w:left="-426" w:right="-432"/>
      </w:pPr>
    </w:p>
    <w:p w14:paraId="650F01D8" w14:textId="77777777" w:rsidR="00A52BB1" w:rsidRDefault="00A52BB1">
      <w:pPr>
        <w:spacing w:after="120"/>
        <w:ind w:left="-426" w:right="-432"/>
      </w:pPr>
    </w:p>
    <w:p w14:paraId="0BC6A978" w14:textId="77777777" w:rsidR="00A52BB1" w:rsidRDefault="00A52BB1">
      <w:pPr>
        <w:spacing w:after="120"/>
        <w:ind w:left="-426" w:right="-432"/>
      </w:pPr>
    </w:p>
    <w:p w14:paraId="5F600695" w14:textId="77777777" w:rsidR="00A52BB1" w:rsidRDefault="00A52BB1">
      <w:pPr>
        <w:spacing w:after="120"/>
        <w:ind w:left="-426" w:right="-432"/>
      </w:pPr>
    </w:p>
    <w:p w14:paraId="01E95F7E" w14:textId="77777777" w:rsidR="00A52BB1" w:rsidRDefault="00A52BB1">
      <w:pPr>
        <w:spacing w:after="120"/>
        <w:ind w:left="-426" w:right="-432"/>
      </w:pPr>
    </w:p>
    <w:p w14:paraId="710124AF" w14:textId="77777777" w:rsidR="00A52BB1" w:rsidRDefault="00A52BB1">
      <w:pPr>
        <w:spacing w:after="120"/>
        <w:ind w:left="-426" w:right="-432"/>
      </w:pPr>
    </w:p>
    <w:p w14:paraId="53E94B75" w14:textId="77777777" w:rsidR="00A52BB1" w:rsidRDefault="00A52BB1">
      <w:pPr>
        <w:jc w:val="center"/>
        <w:rPr>
          <w:b/>
          <w:sz w:val="44"/>
          <w:szCs w:val="44"/>
        </w:rPr>
      </w:pPr>
    </w:p>
    <w:p w14:paraId="3800980D" w14:textId="28DE1D8F" w:rsidR="00A52BB1" w:rsidRDefault="000360D7">
      <w:pPr>
        <w:jc w:val="center"/>
        <w:rPr>
          <w:b/>
          <w:sz w:val="36"/>
          <w:szCs w:val="36"/>
        </w:rPr>
      </w:pPr>
      <w:r>
        <w:rPr>
          <w:b/>
          <w:sz w:val="36"/>
          <w:szCs w:val="36"/>
        </w:rPr>
        <w:lastRenderedPageBreak/>
        <w:t>IoT Based Electricity Conservation System</w:t>
      </w:r>
    </w:p>
    <w:p w14:paraId="09D60EAE" w14:textId="77777777" w:rsidR="00A52BB1" w:rsidRDefault="00A52BB1">
      <w:pPr>
        <w:jc w:val="center"/>
        <w:rPr>
          <w:b/>
          <w:sz w:val="40"/>
          <w:szCs w:val="40"/>
        </w:rPr>
      </w:pPr>
    </w:p>
    <w:p w14:paraId="73FDE886" w14:textId="77777777" w:rsidR="00A52BB1" w:rsidRDefault="00383C48">
      <w:pPr>
        <w:spacing w:line="360" w:lineRule="auto"/>
        <w:rPr>
          <w:b/>
          <w:sz w:val="32"/>
          <w:szCs w:val="32"/>
        </w:rPr>
      </w:pPr>
      <w:r>
        <w:rPr>
          <w:b/>
          <w:sz w:val="32"/>
          <w:szCs w:val="32"/>
        </w:rPr>
        <w:t>Change Record</w:t>
      </w:r>
    </w:p>
    <w:tbl>
      <w:tblPr>
        <w:tblStyle w:val="a0"/>
        <w:tblW w:w="8756" w:type="dxa"/>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83"/>
        <w:gridCol w:w="1156"/>
        <w:gridCol w:w="2216"/>
        <w:gridCol w:w="2246"/>
      </w:tblGrid>
      <w:tr w:rsidR="00A52BB1" w14:paraId="12BDE815" w14:textId="77777777">
        <w:tc>
          <w:tcPr>
            <w:tcW w:w="2355" w:type="dxa"/>
          </w:tcPr>
          <w:p w14:paraId="6ECE492C" w14:textId="77777777" w:rsidR="00A52BB1" w:rsidRDefault="00383C48">
            <w:pPr>
              <w:rPr>
                <w:b/>
                <w:sz w:val="20"/>
                <w:szCs w:val="20"/>
              </w:rPr>
            </w:pPr>
            <w:r>
              <w:rPr>
                <w:b/>
                <w:sz w:val="20"/>
                <w:szCs w:val="20"/>
              </w:rPr>
              <w:t>Author(s)</w:t>
            </w:r>
          </w:p>
        </w:tc>
        <w:tc>
          <w:tcPr>
            <w:tcW w:w="783" w:type="dxa"/>
          </w:tcPr>
          <w:p w14:paraId="7ADA1DC8" w14:textId="77777777" w:rsidR="00A52BB1" w:rsidRDefault="00383C48">
            <w:pPr>
              <w:rPr>
                <w:b/>
                <w:sz w:val="20"/>
                <w:szCs w:val="20"/>
              </w:rPr>
            </w:pPr>
            <w:r>
              <w:rPr>
                <w:b/>
                <w:sz w:val="20"/>
                <w:szCs w:val="20"/>
              </w:rPr>
              <w:t>Version</w:t>
            </w:r>
          </w:p>
        </w:tc>
        <w:tc>
          <w:tcPr>
            <w:tcW w:w="1156" w:type="dxa"/>
          </w:tcPr>
          <w:p w14:paraId="1CB58B27" w14:textId="77777777" w:rsidR="00A52BB1" w:rsidRDefault="00383C48">
            <w:pPr>
              <w:rPr>
                <w:b/>
                <w:sz w:val="20"/>
                <w:szCs w:val="20"/>
              </w:rPr>
            </w:pPr>
            <w:r>
              <w:rPr>
                <w:b/>
                <w:sz w:val="20"/>
                <w:szCs w:val="20"/>
              </w:rPr>
              <w:t>Date</w:t>
            </w:r>
          </w:p>
        </w:tc>
        <w:tc>
          <w:tcPr>
            <w:tcW w:w="2216" w:type="dxa"/>
          </w:tcPr>
          <w:p w14:paraId="7BA816A1" w14:textId="77777777" w:rsidR="00A52BB1" w:rsidRDefault="00383C48">
            <w:pPr>
              <w:rPr>
                <w:b/>
                <w:sz w:val="20"/>
                <w:szCs w:val="20"/>
              </w:rPr>
            </w:pPr>
            <w:r>
              <w:rPr>
                <w:b/>
                <w:sz w:val="20"/>
                <w:szCs w:val="20"/>
              </w:rPr>
              <w:t>Notes</w:t>
            </w:r>
          </w:p>
        </w:tc>
        <w:tc>
          <w:tcPr>
            <w:tcW w:w="2246" w:type="dxa"/>
          </w:tcPr>
          <w:p w14:paraId="7A7918EB" w14:textId="77777777" w:rsidR="00A52BB1" w:rsidRDefault="00383C48">
            <w:pPr>
              <w:rPr>
                <w:b/>
                <w:sz w:val="20"/>
                <w:szCs w:val="20"/>
              </w:rPr>
            </w:pPr>
            <w:r>
              <w:rPr>
                <w:b/>
                <w:sz w:val="20"/>
                <w:szCs w:val="20"/>
              </w:rPr>
              <w:t>Supervisor’s Signature</w:t>
            </w:r>
          </w:p>
        </w:tc>
      </w:tr>
      <w:tr w:rsidR="00A52BB1" w14:paraId="22B11110" w14:textId="77777777">
        <w:tc>
          <w:tcPr>
            <w:tcW w:w="2355" w:type="dxa"/>
          </w:tcPr>
          <w:p w14:paraId="1A7D3916" w14:textId="77777777" w:rsidR="00A52BB1" w:rsidRDefault="00A52BB1">
            <w:pPr>
              <w:rPr>
                <w:sz w:val="20"/>
                <w:szCs w:val="20"/>
              </w:rPr>
            </w:pPr>
          </w:p>
        </w:tc>
        <w:tc>
          <w:tcPr>
            <w:tcW w:w="783" w:type="dxa"/>
          </w:tcPr>
          <w:p w14:paraId="5103B118" w14:textId="77777777" w:rsidR="00A52BB1" w:rsidRDefault="00A52BB1">
            <w:pPr>
              <w:rPr>
                <w:sz w:val="20"/>
                <w:szCs w:val="20"/>
              </w:rPr>
            </w:pPr>
          </w:p>
        </w:tc>
        <w:tc>
          <w:tcPr>
            <w:tcW w:w="1156" w:type="dxa"/>
          </w:tcPr>
          <w:p w14:paraId="15ADD717" w14:textId="77777777" w:rsidR="00A52BB1" w:rsidRDefault="00A52BB1">
            <w:pPr>
              <w:rPr>
                <w:sz w:val="20"/>
                <w:szCs w:val="20"/>
              </w:rPr>
            </w:pPr>
          </w:p>
        </w:tc>
        <w:tc>
          <w:tcPr>
            <w:tcW w:w="2216" w:type="dxa"/>
          </w:tcPr>
          <w:p w14:paraId="49213A03" w14:textId="77777777" w:rsidR="00A52BB1" w:rsidRDefault="00A52BB1">
            <w:pPr>
              <w:rPr>
                <w:sz w:val="20"/>
                <w:szCs w:val="20"/>
              </w:rPr>
            </w:pPr>
          </w:p>
        </w:tc>
        <w:tc>
          <w:tcPr>
            <w:tcW w:w="2246" w:type="dxa"/>
          </w:tcPr>
          <w:p w14:paraId="1ABB68D2" w14:textId="77777777" w:rsidR="00A52BB1" w:rsidRDefault="00A52BB1">
            <w:pPr>
              <w:rPr>
                <w:sz w:val="20"/>
                <w:szCs w:val="20"/>
              </w:rPr>
            </w:pPr>
          </w:p>
        </w:tc>
      </w:tr>
      <w:tr w:rsidR="00A52BB1" w14:paraId="26AF92DB" w14:textId="77777777">
        <w:tc>
          <w:tcPr>
            <w:tcW w:w="2355" w:type="dxa"/>
          </w:tcPr>
          <w:p w14:paraId="7DE8654E" w14:textId="77777777" w:rsidR="00A52BB1" w:rsidRDefault="00A52BB1">
            <w:pPr>
              <w:rPr>
                <w:sz w:val="20"/>
                <w:szCs w:val="20"/>
              </w:rPr>
            </w:pPr>
          </w:p>
        </w:tc>
        <w:tc>
          <w:tcPr>
            <w:tcW w:w="783" w:type="dxa"/>
          </w:tcPr>
          <w:p w14:paraId="57836103" w14:textId="77777777" w:rsidR="00A52BB1" w:rsidRDefault="00A52BB1">
            <w:pPr>
              <w:rPr>
                <w:sz w:val="20"/>
                <w:szCs w:val="20"/>
              </w:rPr>
            </w:pPr>
          </w:p>
        </w:tc>
        <w:tc>
          <w:tcPr>
            <w:tcW w:w="1156" w:type="dxa"/>
          </w:tcPr>
          <w:p w14:paraId="662D9DB5" w14:textId="77777777" w:rsidR="00A52BB1" w:rsidRDefault="00A52BB1">
            <w:pPr>
              <w:rPr>
                <w:sz w:val="20"/>
                <w:szCs w:val="20"/>
              </w:rPr>
            </w:pPr>
          </w:p>
        </w:tc>
        <w:tc>
          <w:tcPr>
            <w:tcW w:w="2216" w:type="dxa"/>
          </w:tcPr>
          <w:p w14:paraId="7F081EFD" w14:textId="77777777" w:rsidR="00A52BB1" w:rsidRDefault="00A52BB1">
            <w:pPr>
              <w:rPr>
                <w:sz w:val="20"/>
                <w:szCs w:val="20"/>
              </w:rPr>
            </w:pPr>
          </w:p>
        </w:tc>
        <w:tc>
          <w:tcPr>
            <w:tcW w:w="2246" w:type="dxa"/>
          </w:tcPr>
          <w:p w14:paraId="7599C1E0" w14:textId="77777777" w:rsidR="00A52BB1" w:rsidRDefault="00A52BB1">
            <w:pPr>
              <w:rPr>
                <w:sz w:val="20"/>
                <w:szCs w:val="20"/>
              </w:rPr>
            </w:pPr>
          </w:p>
        </w:tc>
      </w:tr>
      <w:tr w:rsidR="00A52BB1" w14:paraId="381FDE75" w14:textId="77777777">
        <w:tc>
          <w:tcPr>
            <w:tcW w:w="2355" w:type="dxa"/>
          </w:tcPr>
          <w:p w14:paraId="38A1A55D" w14:textId="77777777" w:rsidR="00A52BB1" w:rsidRDefault="00A52BB1">
            <w:pPr>
              <w:rPr>
                <w:sz w:val="20"/>
                <w:szCs w:val="20"/>
              </w:rPr>
            </w:pPr>
          </w:p>
        </w:tc>
        <w:tc>
          <w:tcPr>
            <w:tcW w:w="783" w:type="dxa"/>
          </w:tcPr>
          <w:p w14:paraId="2C51B767" w14:textId="77777777" w:rsidR="00A52BB1" w:rsidRDefault="00A52BB1">
            <w:pPr>
              <w:rPr>
                <w:sz w:val="20"/>
                <w:szCs w:val="20"/>
              </w:rPr>
            </w:pPr>
          </w:p>
        </w:tc>
        <w:tc>
          <w:tcPr>
            <w:tcW w:w="1156" w:type="dxa"/>
          </w:tcPr>
          <w:p w14:paraId="55F5C35B" w14:textId="77777777" w:rsidR="00A52BB1" w:rsidRDefault="00A52BB1">
            <w:pPr>
              <w:rPr>
                <w:sz w:val="20"/>
                <w:szCs w:val="20"/>
              </w:rPr>
            </w:pPr>
          </w:p>
        </w:tc>
        <w:tc>
          <w:tcPr>
            <w:tcW w:w="2216" w:type="dxa"/>
          </w:tcPr>
          <w:p w14:paraId="50546B33" w14:textId="77777777" w:rsidR="00A52BB1" w:rsidRDefault="00A52BB1">
            <w:pPr>
              <w:rPr>
                <w:sz w:val="20"/>
                <w:szCs w:val="20"/>
              </w:rPr>
            </w:pPr>
          </w:p>
        </w:tc>
        <w:tc>
          <w:tcPr>
            <w:tcW w:w="2246" w:type="dxa"/>
          </w:tcPr>
          <w:p w14:paraId="51A16801" w14:textId="77777777" w:rsidR="00A52BB1" w:rsidRDefault="00A52BB1">
            <w:pPr>
              <w:rPr>
                <w:sz w:val="20"/>
                <w:szCs w:val="20"/>
              </w:rPr>
            </w:pPr>
          </w:p>
        </w:tc>
      </w:tr>
      <w:tr w:rsidR="00A52BB1" w14:paraId="37AEC346" w14:textId="77777777">
        <w:tc>
          <w:tcPr>
            <w:tcW w:w="2355" w:type="dxa"/>
          </w:tcPr>
          <w:p w14:paraId="39A5FE27" w14:textId="77777777" w:rsidR="00A52BB1" w:rsidRDefault="00A52BB1">
            <w:pPr>
              <w:rPr>
                <w:sz w:val="20"/>
                <w:szCs w:val="20"/>
              </w:rPr>
            </w:pPr>
          </w:p>
        </w:tc>
        <w:tc>
          <w:tcPr>
            <w:tcW w:w="783" w:type="dxa"/>
          </w:tcPr>
          <w:p w14:paraId="3013FB3B" w14:textId="77777777" w:rsidR="00A52BB1" w:rsidRDefault="00A52BB1">
            <w:pPr>
              <w:rPr>
                <w:sz w:val="20"/>
                <w:szCs w:val="20"/>
              </w:rPr>
            </w:pPr>
          </w:p>
        </w:tc>
        <w:tc>
          <w:tcPr>
            <w:tcW w:w="1156" w:type="dxa"/>
          </w:tcPr>
          <w:p w14:paraId="0999D0D7" w14:textId="77777777" w:rsidR="00A52BB1" w:rsidRDefault="00A52BB1">
            <w:pPr>
              <w:rPr>
                <w:sz w:val="20"/>
                <w:szCs w:val="20"/>
              </w:rPr>
            </w:pPr>
          </w:p>
        </w:tc>
        <w:tc>
          <w:tcPr>
            <w:tcW w:w="2216" w:type="dxa"/>
          </w:tcPr>
          <w:p w14:paraId="6CED89BE" w14:textId="77777777" w:rsidR="00A52BB1" w:rsidRDefault="00A52BB1">
            <w:pPr>
              <w:rPr>
                <w:sz w:val="20"/>
                <w:szCs w:val="20"/>
              </w:rPr>
            </w:pPr>
          </w:p>
        </w:tc>
        <w:tc>
          <w:tcPr>
            <w:tcW w:w="2246" w:type="dxa"/>
          </w:tcPr>
          <w:p w14:paraId="6FCA1C5B" w14:textId="77777777" w:rsidR="00A52BB1" w:rsidRDefault="00A52BB1">
            <w:pPr>
              <w:rPr>
                <w:sz w:val="20"/>
                <w:szCs w:val="20"/>
              </w:rPr>
            </w:pPr>
          </w:p>
        </w:tc>
      </w:tr>
      <w:tr w:rsidR="00A52BB1" w14:paraId="1188DFFC" w14:textId="77777777">
        <w:tc>
          <w:tcPr>
            <w:tcW w:w="2355" w:type="dxa"/>
          </w:tcPr>
          <w:p w14:paraId="468623C7" w14:textId="77777777" w:rsidR="00A52BB1" w:rsidRDefault="00A52BB1">
            <w:pPr>
              <w:rPr>
                <w:sz w:val="20"/>
                <w:szCs w:val="20"/>
              </w:rPr>
            </w:pPr>
          </w:p>
        </w:tc>
        <w:tc>
          <w:tcPr>
            <w:tcW w:w="783" w:type="dxa"/>
          </w:tcPr>
          <w:p w14:paraId="231770D9" w14:textId="77777777" w:rsidR="00A52BB1" w:rsidRDefault="00A52BB1">
            <w:pPr>
              <w:rPr>
                <w:sz w:val="20"/>
                <w:szCs w:val="20"/>
              </w:rPr>
            </w:pPr>
          </w:p>
        </w:tc>
        <w:tc>
          <w:tcPr>
            <w:tcW w:w="1156" w:type="dxa"/>
          </w:tcPr>
          <w:p w14:paraId="5550E95B" w14:textId="77777777" w:rsidR="00A52BB1" w:rsidRDefault="00A52BB1">
            <w:pPr>
              <w:rPr>
                <w:sz w:val="20"/>
                <w:szCs w:val="20"/>
              </w:rPr>
            </w:pPr>
          </w:p>
        </w:tc>
        <w:tc>
          <w:tcPr>
            <w:tcW w:w="2216" w:type="dxa"/>
          </w:tcPr>
          <w:p w14:paraId="1C152E90" w14:textId="77777777" w:rsidR="00A52BB1" w:rsidRDefault="00A52BB1">
            <w:pPr>
              <w:rPr>
                <w:sz w:val="20"/>
                <w:szCs w:val="20"/>
              </w:rPr>
            </w:pPr>
          </w:p>
        </w:tc>
        <w:tc>
          <w:tcPr>
            <w:tcW w:w="2246" w:type="dxa"/>
          </w:tcPr>
          <w:p w14:paraId="73A8105E" w14:textId="77777777" w:rsidR="00A52BB1" w:rsidRDefault="00A52BB1">
            <w:pPr>
              <w:rPr>
                <w:sz w:val="20"/>
                <w:szCs w:val="20"/>
              </w:rPr>
            </w:pPr>
          </w:p>
        </w:tc>
      </w:tr>
      <w:tr w:rsidR="00A52BB1" w14:paraId="35055FB8" w14:textId="77777777">
        <w:tc>
          <w:tcPr>
            <w:tcW w:w="2355" w:type="dxa"/>
          </w:tcPr>
          <w:p w14:paraId="4B058782" w14:textId="77777777" w:rsidR="00A52BB1" w:rsidRDefault="00A52BB1">
            <w:pPr>
              <w:rPr>
                <w:sz w:val="20"/>
                <w:szCs w:val="20"/>
              </w:rPr>
            </w:pPr>
          </w:p>
        </w:tc>
        <w:tc>
          <w:tcPr>
            <w:tcW w:w="783" w:type="dxa"/>
          </w:tcPr>
          <w:p w14:paraId="2E2C7293" w14:textId="77777777" w:rsidR="00A52BB1" w:rsidRDefault="00A52BB1">
            <w:pPr>
              <w:rPr>
                <w:sz w:val="20"/>
                <w:szCs w:val="20"/>
              </w:rPr>
            </w:pPr>
          </w:p>
        </w:tc>
        <w:tc>
          <w:tcPr>
            <w:tcW w:w="1156" w:type="dxa"/>
          </w:tcPr>
          <w:p w14:paraId="7A343DE7" w14:textId="77777777" w:rsidR="00A52BB1" w:rsidRDefault="00A52BB1">
            <w:pPr>
              <w:rPr>
                <w:sz w:val="20"/>
                <w:szCs w:val="20"/>
              </w:rPr>
            </w:pPr>
          </w:p>
        </w:tc>
        <w:tc>
          <w:tcPr>
            <w:tcW w:w="2216" w:type="dxa"/>
          </w:tcPr>
          <w:p w14:paraId="4137B237" w14:textId="77777777" w:rsidR="00A52BB1" w:rsidRDefault="00A52BB1">
            <w:pPr>
              <w:rPr>
                <w:sz w:val="20"/>
                <w:szCs w:val="20"/>
              </w:rPr>
            </w:pPr>
          </w:p>
        </w:tc>
        <w:tc>
          <w:tcPr>
            <w:tcW w:w="2246" w:type="dxa"/>
          </w:tcPr>
          <w:p w14:paraId="10BCC605" w14:textId="77777777" w:rsidR="00A52BB1" w:rsidRDefault="00A52BB1">
            <w:pPr>
              <w:rPr>
                <w:sz w:val="20"/>
                <w:szCs w:val="20"/>
              </w:rPr>
            </w:pPr>
          </w:p>
        </w:tc>
      </w:tr>
      <w:tr w:rsidR="00A52BB1" w14:paraId="5DF03638" w14:textId="77777777">
        <w:tc>
          <w:tcPr>
            <w:tcW w:w="2355" w:type="dxa"/>
          </w:tcPr>
          <w:p w14:paraId="2A35EEA3" w14:textId="77777777" w:rsidR="00A52BB1" w:rsidRDefault="00A52BB1">
            <w:pPr>
              <w:rPr>
                <w:sz w:val="20"/>
                <w:szCs w:val="20"/>
              </w:rPr>
            </w:pPr>
          </w:p>
        </w:tc>
        <w:tc>
          <w:tcPr>
            <w:tcW w:w="783" w:type="dxa"/>
          </w:tcPr>
          <w:p w14:paraId="7210A00E" w14:textId="77777777" w:rsidR="00A52BB1" w:rsidRDefault="00A52BB1">
            <w:pPr>
              <w:rPr>
                <w:sz w:val="20"/>
                <w:szCs w:val="20"/>
              </w:rPr>
            </w:pPr>
          </w:p>
        </w:tc>
        <w:tc>
          <w:tcPr>
            <w:tcW w:w="1156" w:type="dxa"/>
          </w:tcPr>
          <w:p w14:paraId="02D925D0" w14:textId="77777777" w:rsidR="00A52BB1" w:rsidRDefault="00A52BB1">
            <w:pPr>
              <w:rPr>
                <w:sz w:val="20"/>
                <w:szCs w:val="20"/>
              </w:rPr>
            </w:pPr>
          </w:p>
        </w:tc>
        <w:tc>
          <w:tcPr>
            <w:tcW w:w="2216" w:type="dxa"/>
          </w:tcPr>
          <w:p w14:paraId="5F8C3F41" w14:textId="77777777" w:rsidR="00A52BB1" w:rsidRDefault="00A52BB1">
            <w:pPr>
              <w:rPr>
                <w:sz w:val="20"/>
                <w:szCs w:val="20"/>
              </w:rPr>
            </w:pPr>
          </w:p>
        </w:tc>
        <w:tc>
          <w:tcPr>
            <w:tcW w:w="2246" w:type="dxa"/>
          </w:tcPr>
          <w:p w14:paraId="22637E47" w14:textId="77777777" w:rsidR="00A52BB1" w:rsidRDefault="00A52BB1">
            <w:pPr>
              <w:rPr>
                <w:sz w:val="20"/>
                <w:szCs w:val="20"/>
              </w:rPr>
            </w:pPr>
          </w:p>
        </w:tc>
      </w:tr>
      <w:tr w:rsidR="00A52BB1" w14:paraId="292B514F" w14:textId="77777777">
        <w:tc>
          <w:tcPr>
            <w:tcW w:w="2355" w:type="dxa"/>
          </w:tcPr>
          <w:p w14:paraId="635CE6AC" w14:textId="77777777" w:rsidR="00A52BB1" w:rsidRDefault="00A52BB1">
            <w:pPr>
              <w:rPr>
                <w:sz w:val="20"/>
                <w:szCs w:val="20"/>
              </w:rPr>
            </w:pPr>
          </w:p>
        </w:tc>
        <w:tc>
          <w:tcPr>
            <w:tcW w:w="783" w:type="dxa"/>
          </w:tcPr>
          <w:p w14:paraId="7E0A36A3" w14:textId="77777777" w:rsidR="00A52BB1" w:rsidRDefault="00A52BB1">
            <w:pPr>
              <w:rPr>
                <w:sz w:val="20"/>
                <w:szCs w:val="20"/>
              </w:rPr>
            </w:pPr>
          </w:p>
        </w:tc>
        <w:tc>
          <w:tcPr>
            <w:tcW w:w="1156" w:type="dxa"/>
          </w:tcPr>
          <w:p w14:paraId="68DF0978" w14:textId="77777777" w:rsidR="00A52BB1" w:rsidRDefault="00A52BB1">
            <w:pPr>
              <w:rPr>
                <w:sz w:val="20"/>
                <w:szCs w:val="20"/>
              </w:rPr>
            </w:pPr>
          </w:p>
        </w:tc>
        <w:tc>
          <w:tcPr>
            <w:tcW w:w="2216" w:type="dxa"/>
          </w:tcPr>
          <w:p w14:paraId="4F7B1CFB" w14:textId="77777777" w:rsidR="00A52BB1" w:rsidRDefault="00A52BB1">
            <w:pPr>
              <w:rPr>
                <w:sz w:val="20"/>
                <w:szCs w:val="20"/>
              </w:rPr>
            </w:pPr>
          </w:p>
        </w:tc>
        <w:tc>
          <w:tcPr>
            <w:tcW w:w="2246" w:type="dxa"/>
          </w:tcPr>
          <w:p w14:paraId="4113A199" w14:textId="77777777" w:rsidR="00A52BB1" w:rsidRDefault="00A52BB1">
            <w:pPr>
              <w:rPr>
                <w:sz w:val="20"/>
                <w:szCs w:val="20"/>
              </w:rPr>
            </w:pPr>
          </w:p>
        </w:tc>
      </w:tr>
      <w:tr w:rsidR="00A52BB1" w14:paraId="29FDE1A3" w14:textId="77777777">
        <w:tc>
          <w:tcPr>
            <w:tcW w:w="2355" w:type="dxa"/>
          </w:tcPr>
          <w:p w14:paraId="7DDB1EA9" w14:textId="77777777" w:rsidR="00A52BB1" w:rsidRDefault="00A52BB1">
            <w:pPr>
              <w:rPr>
                <w:sz w:val="20"/>
                <w:szCs w:val="20"/>
              </w:rPr>
            </w:pPr>
          </w:p>
        </w:tc>
        <w:tc>
          <w:tcPr>
            <w:tcW w:w="783" w:type="dxa"/>
          </w:tcPr>
          <w:p w14:paraId="5A3426DD" w14:textId="77777777" w:rsidR="00A52BB1" w:rsidRDefault="00A52BB1">
            <w:pPr>
              <w:rPr>
                <w:sz w:val="20"/>
                <w:szCs w:val="20"/>
              </w:rPr>
            </w:pPr>
          </w:p>
        </w:tc>
        <w:tc>
          <w:tcPr>
            <w:tcW w:w="1156" w:type="dxa"/>
          </w:tcPr>
          <w:p w14:paraId="1DC3D4AA" w14:textId="77777777" w:rsidR="00A52BB1" w:rsidRDefault="00A52BB1">
            <w:pPr>
              <w:rPr>
                <w:sz w:val="20"/>
                <w:szCs w:val="20"/>
              </w:rPr>
            </w:pPr>
          </w:p>
        </w:tc>
        <w:tc>
          <w:tcPr>
            <w:tcW w:w="2216" w:type="dxa"/>
          </w:tcPr>
          <w:p w14:paraId="7CC23234" w14:textId="77777777" w:rsidR="00A52BB1" w:rsidRDefault="00A52BB1">
            <w:pPr>
              <w:rPr>
                <w:sz w:val="20"/>
                <w:szCs w:val="20"/>
              </w:rPr>
            </w:pPr>
          </w:p>
        </w:tc>
        <w:tc>
          <w:tcPr>
            <w:tcW w:w="2246" w:type="dxa"/>
          </w:tcPr>
          <w:p w14:paraId="410CFACA" w14:textId="77777777" w:rsidR="00A52BB1" w:rsidRDefault="00A52BB1">
            <w:pPr>
              <w:rPr>
                <w:sz w:val="20"/>
                <w:szCs w:val="20"/>
              </w:rPr>
            </w:pPr>
          </w:p>
        </w:tc>
      </w:tr>
      <w:tr w:rsidR="00A52BB1" w14:paraId="575EC6AF" w14:textId="77777777">
        <w:tc>
          <w:tcPr>
            <w:tcW w:w="2355" w:type="dxa"/>
          </w:tcPr>
          <w:p w14:paraId="0BC60448" w14:textId="77777777" w:rsidR="00A52BB1" w:rsidRDefault="00A52BB1">
            <w:pPr>
              <w:rPr>
                <w:sz w:val="20"/>
                <w:szCs w:val="20"/>
              </w:rPr>
            </w:pPr>
          </w:p>
        </w:tc>
        <w:tc>
          <w:tcPr>
            <w:tcW w:w="783" w:type="dxa"/>
          </w:tcPr>
          <w:p w14:paraId="469EFE5F" w14:textId="77777777" w:rsidR="00A52BB1" w:rsidRDefault="00A52BB1">
            <w:pPr>
              <w:rPr>
                <w:sz w:val="20"/>
                <w:szCs w:val="20"/>
              </w:rPr>
            </w:pPr>
          </w:p>
        </w:tc>
        <w:tc>
          <w:tcPr>
            <w:tcW w:w="1156" w:type="dxa"/>
          </w:tcPr>
          <w:p w14:paraId="5C914F89" w14:textId="77777777" w:rsidR="00A52BB1" w:rsidRDefault="00A52BB1">
            <w:pPr>
              <w:rPr>
                <w:sz w:val="20"/>
                <w:szCs w:val="20"/>
              </w:rPr>
            </w:pPr>
          </w:p>
        </w:tc>
        <w:tc>
          <w:tcPr>
            <w:tcW w:w="2216" w:type="dxa"/>
          </w:tcPr>
          <w:p w14:paraId="4DA5307B" w14:textId="77777777" w:rsidR="00A52BB1" w:rsidRDefault="00A52BB1">
            <w:pPr>
              <w:rPr>
                <w:sz w:val="20"/>
                <w:szCs w:val="20"/>
              </w:rPr>
            </w:pPr>
          </w:p>
        </w:tc>
        <w:tc>
          <w:tcPr>
            <w:tcW w:w="2246" w:type="dxa"/>
          </w:tcPr>
          <w:p w14:paraId="5541C63C" w14:textId="77777777" w:rsidR="00A52BB1" w:rsidRDefault="00A52BB1">
            <w:pPr>
              <w:rPr>
                <w:sz w:val="20"/>
                <w:szCs w:val="20"/>
              </w:rPr>
            </w:pPr>
          </w:p>
        </w:tc>
      </w:tr>
    </w:tbl>
    <w:p w14:paraId="69F90E13" w14:textId="77777777" w:rsidR="00A52BB1" w:rsidRDefault="00A52BB1">
      <w:pPr>
        <w:spacing w:line="360" w:lineRule="auto"/>
        <w:jc w:val="both"/>
      </w:pPr>
    </w:p>
    <w:p w14:paraId="129DDB54" w14:textId="77777777" w:rsidR="00A52BB1" w:rsidRDefault="00A52BB1">
      <w:pPr>
        <w:spacing w:line="360" w:lineRule="auto"/>
        <w:jc w:val="both"/>
      </w:pPr>
    </w:p>
    <w:p w14:paraId="4CF3D29F" w14:textId="77777777" w:rsidR="00A52BB1" w:rsidRDefault="00A52BB1">
      <w:pPr>
        <w:spacing w:line="360" w:lineRule="auto"/>
        <w:jc w:val="both"/>
      </w:pPr>
    </w:p>
    <w:p w14:paraId="40E404F0" w14:textId="77777777" w:rsidR="00A52BB1" w:rsidRDefault="00A52BB1">
      <w:pPr>
        <w:spacing w:line="360" w:lineRule="auto"/>
        <w:jc w:val="both"/>
      </w:pPr>
    </w:p>
    <w:p w14:paraId="069E499A" w14:textId="77777777" w:rsidR="00A52BB1" w:rsidRDefault="00A52BB1">
      <w:pPr>
        <w:spacing w:line="360" w:lineRule="auto"/>
        <w:jc w:val="both"/>
      </w:pPr>
    </w:p>
    <w:p w14:paraId="017A4754" w14:textId="77777777" w:rsidR="00A52BB1" w:rsidRDefault="00A52BB1">
      <w:pPr>
        <w:spacing w:line="360" w:lineRule="auto"/>
        <w:jc w:val="both"/>
      </w:pPr>
    </w:p>
    <w:p w14:paraId="4B0F25B3" w14:textId="77777777" w:rsidR="00A52BB1" w:rsidRDefault="00A52BB1">
      <w:pPr>
        <w:spacing w:line="360" w:lineRule="auto"/>
        <w:jc w:val="both"/>
      </w:pPr>
    </w:p>
    <w:p w14:paraId="1F26291C" w14:textId="77777777" w:rsidR="00A52BB1" w:rsidRDefault="00A52BB1">
      <w:pPr>
        <w:spacing w:line="360" w:lineRule="auto"/>
        <w:jc w:val="both"/>
      </w:pPr>
    </w:p>
    <w:p w14:paraId="1603D763" w14:textId="77777777" w:rsidR="00A52BB1" w:rsidRDefault="00A52BB1">
      <w:pPr>
        <w:spacing w:line="360" w:lineRule="auto"/>
        <w:jc w:val="both"/>
      </w:pPr>
    </w:p>
    <w:p w14:paraId="2C6ABDFE" w14:textId="77777777" w:rsidR="00A52BB1" w:rsidRDefault="00A52BB1">
      <w:pPr>
        <w:spacing w:line="360" w:lineRule="auto"/>
        <w:jc w:val="both"/>
      </w:pPr>
    </w:p>
    <w:p w14:paraId="160788A0" w14:textId="77777777" w:rsidR="00A52BB1" w:rsidRDefault="00A52BB1">
      <w:pPr>
        <w:spacing w:line="360" w:lineRule="auto"/>
        <w:jc w:val="both"/>
      </w:pPr>
    </w:p>
    <w:p w14:paraId="3A112350" w14:textId="77777777" w:rsidR="00A52BB1" w:rsidRDefault="00A52BB1">
      <w:pPr>
        <w:spacing w:line="360" w:lineRule="auto"/>
        <w:jc w:val="both"/>
      </w:pPr>
    </w:p>
    <w:p w14:paraId="3E848EF3" w14:textId="77777777" w:rsidR="00A52BB1" w:rsidRDefault="00A52BB1">
      <w:pPr>
        <w:spacing w:line="360" w:lineRule="auto"/>
        <w:jc w:val="both"/>
      </w:pPr>
    </w:p>
    <w:p w14:paraId="7E6CE6C7" w14:textId="77777777" w:rsidR="00A52BB1" w:rsidRDefault="00A52BB1">
      <w:pPr>
        <w:spacing w:line="360" w:lineRule="auto"/>
        <w:jc w:val="both"/>
      </w:pPr>
    </w:p>
    <w:p w14:paraId="32DE4CB7" w14:textId="77777777" w:rsidR="00A52BB1" w:rsidRDefault="00A52BB1">
      <w:pPr>
        <w:spacing w:line="360" w:lineRule="auto"/>
        <w:jc w:val="both"/>
      </w:pPr>
    </w:p>
    <w:p w14:paraId="1531DC07" w14:textId="77777777" w:rsidR="00A52BB1" w:rsidRDefault="00A52BB1">
      <w:pPr>
        <w:spacing w:line="360" w:lineRule="auto"/>
        <w:jc w:val="both"/>
      </w:pPr>
    </w:p>
    <w:p w14:paraId="34D2C053" w14:textId="77777777" w:rsidR="00A52BB1" w:rsidRDefault="00A52BB1">
      <w:pPr>
        <w:spacing w:line="360" w:lineRule="auto"/>
        <w:jc w:val="both"/>
      </w:pPr>
    </w:p>
    <w:p w14:paraId="14290A72" w14:textId="77777777" w:rsidR="00A52BB1" w:rsidRDefault="00A52BB1">
      <w:pPr>
        <w:spacing w:line="360" w:lineRule="auto"/>
        <w:jc w:val="both"/>
      </w:pPr>
    </w:p>
    <w:p w14:paraId="0582662C" w14:textId="77777777" w:rsidR="00A52BB1" w:rsidRDefault="00383C48">
      <w:pPr>
        <w:spacing w:line="360" w:lineRule="auto"/>
        <w:jc w:val="center"/>
        <w:rPr>
          <w:b/>
          <w:sz w:val="32"/>
          <w:szCs w:val="32"/>
        </w:rPr>
      </w:pPr>
      <w:r>
        <w:rPr>
          <w:b/>
          <w:sz w:val="32"/>
          <w:szCs w:val="32"/>
        </w:rPr>
        <w:lastRenderedPageBreak/>
        <w:t>APPROVAL</w:t>
      </w:r>
    </w:p>
    <w:tbl>
      <w:tblPr>
        <w:tblStyle w:val="a1"/>
        <w:tblW w:w="9457" w:type="dxa"/>
        <w:tblLayout w:type="fixed"/>
        <w:tblLook w:val="0000" w:firstRow="0" w:lastRow="0" w:firstColumn="0" w:lastColumn="0" w:noHBand="0" w:noVBand="0"/>
      </w:tblPr>
      <w:tblGrid>
        <w:gridCol w:w="4777"/>
        <w:gridCol w:w="101"/>
        <w:gridCol w:w="4524"/>
        <w:gridCol w:w="18"/>
        <w:gridCol w:w="37"/>
      </w:tblGrid>
      <w:tr w:rsidR="00A52BB1" w14:paraId="25C00E56" w14:textId="77777777">
        <w:trPr>
          <w:gridAfter w:val="2"/>
          <w:wAfter w:w="55" w:type="dxa"/>
        </w:trPr>
        <w:tc>
          <w:tcPr>
            <w:tcW w:w="9402" w:type="dxa"/>
            <w:gridSpan w:val="3"/>
          </w:tcPr>
          <w:p w14:paraId="769666A5" w14:textId="77777777" w:rsidR="00A52BB1" w:rsidRDefault="00383C48">
            <w:pPr>
              <w:spacing w:line="360" w:lineRule="auto"/>
              <w:jc w:val="both"/>
              <w:rPr>
                <w:b/>
              </w:rPr>
            </w:pPr>
            <w:r>
              <w:rPr>
                <w:noProof/>
              </w:rPr>
              <mc:AlternateContent>
                <mc:Choice Requires="wps">
                  <w:drawing>
                    <wp:anchor distT="0" distB="0" distL="114300" distR="114300" simplePos="0" relativeHeight="251658240" behindDoc="0" locked="0" layoutInCell="1" hidden="0" allowOverlap="1" wp14:anchorId="2551ED43" wp14:editId="5307E354">
                      <wp:simplePos x="0" y="0"/>
                      <wp:positionH relativeFrom="column">
                        <wp:posOffset>1</wp:posOffset>
                      </wp:positionH>
                      <wp:positionV relativeFrom="paragraph">
                        <wp:posOffset>127000</wp:posOffset>
                      </wp:positionV>
                      <wp:extent cx="58293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431350" y="3780000"/>
                                <a:ext cx="58293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0E52E337" id="_x0000_t32" coordsize="21600,21600" o:spt="32" o:oned="t" path="m,l21600,21600e" filled="f">
                      <v:path arrowok="t" fillok="f" o:connecttype="none"/>
                      <o:lock v:ext="edit" shapetype="t"/>
                    </v:shapetype>
                    <v:shape id="Straight Arrow Connector 1" o:spid="_x0000_s1026" type="#_x0000_t32" style="position:absolute;margin-left:0;margin-top:10pt;width:459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" strokeweight="1pt"/>
                  </w:pict>
                </mc:Fallback>
              </mc:AlternateContent>
            </w:r>
          </w:p>
          <w:p w14:paraId="02ECBEC8" w14:textId="77777777" w:rsidR="00A52BB1" w:rsidRDefault="00383C48">
            <w:pPr>
              <w:spacing w:line="360" w:lineRule="auto"/>
              <w:jc w:val="both"/>
              <w:rPr>
                <w:b/>
              </w:rPr>
            </w:pPr>
            <w:r>
              <w:rPr>
                <w:b/>
              </w:rPr>
              <w:t xml:space="preserve">                         </w:t>
            </w:r>
          </w:p>
          <w:p w14:paraId="4F5FB56E" w14:textId="77777777" w:rsidR="00A52BB1" w:rsidRDefault="00383C48">
            <w:pPr>
              <w:spacing w:line="360" w:lineRule="auto"/>
              <w:jc w:val="both"/>
              <w:rPr>
                <w:b/>
                <w:smallCaps/>
                <w:u w:val="single"/>
              </w:rPr>
            </w:pPr>
            <w:r>
              <w:rPr>
                <w:b/>
                <w:smallCaps/>
              </w:rPr>
              <w:t>PROJECT SUPERVISOR</w:t>
            </w:r>
          </w:p>
        </w:tc>
      </w:tr>
      <w:tr w:rsidR="00A52BB1" w14:paraId="3AF8849D" w14:textId="77777777">
        <w:tc>
          <w:tcPr>
            <w:tcW w:w="4878" w:type="dxa"/>
            <w:gridSpan w:val="2"/>
          </w:tcPr>
          <w:p w14:paraId="53F2CDC3" w14:textId="77777777" w:rsidR="00A52BB1" w:rsidRDefault="00A52BB1">
            <w:pPr>
              <w:spacing w:line="360" w:lineRule="auto"/>
              <w:jc w:val="both"/>
            </w:pPr>
          </w:p>
          <w:p w14:paraId="24CC877C" w14:textId="77777777" w:rsidR="00A52BB1" w:rsidRDefault="00383C48">
            <w:pPr>
              <w:spacing w:line="360" w:lineRule="auto"/>
              <w:jc w:val="both"/>
            </w:pPr>
            <w:r>
              <w:t>Name:______________________________</w:t>
            </w:r>
          </w:p>
        </w:tc>
        <w:tc>
          <w:tcPr>
            <w:tcW w:w="4579" w:type="dxa"/>
            <w:gridSpan w:val="3"/>
            <w:shd w:val="clear" w:color="auto" w:fill="auto"/>
          </w:tcPr>
          <w:p w14:paraId="55766B20" w14:textId="77777777" w:rsidR="00A52BB1" w:rsidRDefault="00A52BB1">
            <w:pPr>
              <w:spacing w:line="360" w:lineRule="auto"/>
              <w:jc w:val="center"/>
            </w:pPr>
          </w:p>
        </w:tc>
      </w:tr>
      <w:tr w:rsidR="00A52BB1" w14:paraId="35AAEB07" w14:textId="77777777">
        <w:tc>
          <w:tcPr>
            <w:tcW w:w="4878" w:type="dxa"/>
            <w:gridSpan w:val="2"/>
          </w:tcPr>
          <w:p w14:paraId="6B045AA4" w14:textId="77777777" w:rsidR="00A52BB1" w:rsidRDefault="00A52BB1">
            <w:pPr>
              <w:spacing w:line="360" w:lineRule="auto"/>
              <w:jc w:val="both"/>
            </w:pPr>
          </w:p>
          <w:p w14:paraId="21163D17" w14:textId="77777777" w:rsidR="00A52BB1" w:rsidRDefault="00383C48">
            <w:pPr>
              <w:spacing w:line="360" w:lineRule="auto"/>
              <w:jc w:val="both"/>
            </w:pPr>
            <w:r>
              <w:t>Date:_______________________________</w:t>
            </w:r>
          </w:p>
        </w:tc>
        <w:tc>
          <w:tcPr>
            <w:tcW w:w="4579" w:type="dxa"/>
            <w:gridSpan w:val="3"/>
            <w:shd w:val="clear" w:color="auto" w:fill="auto"/>
          </w:tcPr>
          <w:p w14:paraId="6D326A67" w14:textId="77777777" w:rsidR="00A52BB1" w:rsidRDefault="00A52BB1">
            <w:pPr>
              <w:spacing w:line="360" w:lineRule="auto"/>
              <w:jc w:val="both"/>
            </w:pPr>
          </w:p>
          <w:p w14:paraId="4228E376" w14:textId="77777777" w:rsidR="00A52BB1" w:rsidRDefault="00383C48">
            <w:pPr>
              <w:spacing w:line="360" w:lineRule="auto"/>
              <w:jc w:val="both"/>
            </w:pPr>
            <w:r>
              <w:t>Signature:_________________________</w:t>
            </w:r>
          </w:p>
        </w:tc>
      </w:tr>
      <w:tr w:rsidR="00A52BB1" w14:paraId="618B927E" w14:textId="77777777">
        <w:trPr>
          <w:gridAfter w:val="1"/>
          <w:wAfter w:w="37" w:type="dxa"/>
        </w:trPr>
        <w:tc>
          <w:tcPr>
            <w:tcW w:w="9420" w:type="dxa"/>
            <w:gridSpan w:val="4"/>
          </w:tcPr>
          <w:p w14:paraId="7907381E" w14:textId="77777777" w:rsidR="00A52BB1" w:rsidRDefault="00A52BB1">
            <w:pPr>
              <w:spacing w:line="360" w:lineRule="auto"/>
              <w:jc w:val="both"/>
              <w:rPr>
                <w:b/>
                <w:smallCaps/>
              </w:rPr>
            </w:pPr>
          </w:p>
          <w:p w14:paraId="2500C92B" w14:textId="77777777" w:rsidR="00A52BB1" w:rsidRDefault="00A52BB1">
            <w:pPr>
              <w:spacing w:line="360" w:lineRule="auto"/>
              <w:jc w:val="both"/>
              <w:rPr>
                <w:b/>
                <w:smallCaps/>
              </w:rPr>
            </w:pPr>
          </w:p>
          <w:p w14:paraId="2A322A40" w14:textId="77777777" w:rsidR="00A52BB1" w:rsidRDefault="00383C48">
            <w:pPr>
              <w:spacing w:line="360" w:lineRule="auto"/>
              <w:jc w:val="both"/>
              <w:rPr>
                <w:b/>
              </w:rPr>
            </w:pPr>
            <w:r>
              <w:rPr>
                <w:b/>
                <w:smallCaps/>
              </w:rPr>
              <w:t>PROJECT MANAGER</w:t>
            </w:r>
          </w:p>
        </w:tc>
      </w:tr>
      <w:tr w:rsidR="00A52BB1" w14:paraId="4E13F4FF" w14:textId="77777777">
        <w:trPr>
          <w:gridAfter w:val="1"/>
          <w:wAfter w:w="37" w:type="dxa"/>
        </w:trPr>
        <w:tc>
          <w:tcPr>
            <w:tcW w:w="4777" w:type="dxa"/>
          </w:tcPr>
          <w:p w14:paraId="427FE349" w14:textId="77777777" w:rsidR="00A52BB1" w:rsidRDefault="00A52BB1">
            <w:pPr>
              <w:spacing w:line="360" w:lineRule="auto"/>
              <w:jc w:val="both"/>
            </w:pPr>
          </w:p>
          <w:p w14:paraId="3F3F367F" w14:textId="77777777" w:rsidR="00A52BB1" w:rsidRDefault="00383C48">
            <w:pPr>
              <w:spacing w:line="360" w:lineRule="auto"/>
              <w:jc w:val="both"/>
            </w:pPr>
            <w:r>
              <w:t>Date:_______________________________</w:t>
            </w:r>
          </w:p>
        </w:tc>
        <w:tc>
          <w:tcPr>
            <w:tcW w:w="4643" w:type="dxa"/>
            <w:gridSpan w:val="3"/>
            <w:shd w:val="clear" w:color="auto" w:fill="auto"/>
          </w:tcPr>
          <w:p w14:paraId="771A6AD8" w14:textId="77777777" w:rsidR="00A52BB1" w:rsidRDefault="00A52BB1">
            <w:pPr>
              <w:spacing w:line="360" w:lineRule="auto"/>
              <w:jc w:val="both"/>
            </w:pPr>
          </w:p>
          <w:p w14:paraId="4B81CFF6" w14:textId="77777777" w:rsidR="00A52BB1" w:rsidRDefault="00383C48">
            <w:pPr>
              <w:spacing w:line="360" w:lineRule="auto"/>
              <w:jc w:val="both"/>
            </w:pPr>
            <w:r>
              <w:t>Signature:__________________________</w:t>
            </w:r>
          </w:p>
        </w:tc>
      </w:tr>
    </w:tbl>
    <w:p w14:paraId="6EAAB24D" w14:textId="77777777" w:rsidR="00A52BB1" w:rsidRDefault="00A52BB1">
      <w:pPr>
        <w:spacing w:line="360" w:lineRule="auto"/>
        <w:jc w:val="both"/>
      </w:pPr>
    </w:p>
    <w:tbl>
      <w:tblPr>
        <w:tblStyle w:val="a2"/>
        <w:tblW w:w="9456" w:type="dxa"/>
        <w:tblLayout w:type="fixed"/>
        <w:tblLook w:val="0000" w:firstRow="0" w:lastRow="0" w:firstColumn="0" w:lastColumn="0" w:noHBand="0" w:noVBand="0"/>
      </w:tblPr>
      <w:tblGrid>
        <w:gridCol w:w="4799"/>
        <w:gridCol w:w="4657"/>
      </w:tblGrid>
      <w:tr w:rsidR="00A52BB1" w14:paraId="756DDBF8" w14:textId="77777777">
        <w:tc>
          <w:tcPr>
            <w:tcW w:w="9456" w:type="dxa"/>
            <w:gridSpan w:val="2"/>
          </w:tcPr>
          <w:p w14:paraId="258721BF" w14:textId="77777777" w:rsidR="00A52BB1" w:rsidRDefault="00A52BB1">
            <w:pPr>
              <w:spacing w:line="360" w:lineRule="auto"/>
              <w:jc w:val="both"/>
              <w:rPr>
                <w:b/>
                <w:smallCaps/>
              </w:rPr>
            </w:pPr>
          </w:p>
          <w:p w14:paraId="4C2653E8" w14:textId="77777777" w:rsidR="00A52BB1" w:rsidRDefault="00383C48">
            <w:pPr>
              <w:spacing w:line="360" w:lineRule="auto"/>
              <w:jc w:val="both"/>
              <w:rPr>
                <w:b/>
                <w:smallCaps/>
              </w:rPr>
            </w:pPr>
            <w:r>
              <w:rPr>
                <w:b/>
                <w:smallCaps/>
              </w:rPr>
              <w:t>CHAIR DEPARTMENT</w:t>
            </w:r>
          </w:p>
        </w:tc>
      </w:tr>
      <w:tr w:rsidR="00A52BB1" w14:paraId="3DCDBAEC" w14:textId="77777777">
        <w:tc>
          <w:tcPr>
            <w:tcW w:w="4799" w:type="dxa"/>
          </w:tcPr>
          <w:p w14:paraId="129CC07E" w14:textId="77777777" w:rsidR="00A52BB1" w:rsidRDefault="00A52BB1">
            <w:pPr>
              <w:spacing w:line="360" w:lineRule="auto"/>
              <w:jc w:val="both"/>
            </w:pPr>
          </w:p>
        </w:tc>
        <w:tc>
          <w:tcPr>
            <w:tcW w:w="4657" w:type="dxa"/>
            <w:shd w:val="clear" w:color="auto" w:fill="auto"/>
          </w:tcPr>
          <w:p w14:paraId="22915DF1" w14:textId="77777777" w:rsidR="00A52BB1" w:rsidRDefault="00A52BB1">
            <w:pPr>
              <w:spacing w:line="360" w:lineRule="auto"/>
              <w:jc w:val="center"/>
            </w:pPr>
          </w:p>
        </w:tc>
      </w:tr>
      <w:tr w:rsidR="00A52BB1" w14:paraId="1B293EC1" w14:textId="77777777">
        <w:tc>
          <w:tcPr>
            <w:tcW w:w="4799" w:type="dxa"/>
          </w:tcPr>
          <w:p w14:paraId="1888B772" w14:textId="77777777" w:rsidR="00A52BB1" w:rsidRDefault="00383C48">
            <w:pPr>
              <w:spacing w:line="360" w:lineRule="auto"/>
              <w:jc w:val="both"/>
            </w:pPr>
            <w:r>
              <w:t>Date:_______________________________</w:t>
            </w:r>
          </w:p>
        </w:tc>
        <w:tc>
          <w:tcPr>
            <w:tcW w:w="4657" w:type="dxa"/>
            <w:shd w:val="clear" w:color="auto" w:fill="auto"/>
          </w:tcPr>
          <w:p w14:paraId="4FF23D5F" w14:textId="77777777" w:rsidR="00A52BB1" w:rsidRDefault="00383C48">
            <w:pPr>
              <w:spacing w:line="360" w:lineRule="auto"/>
              <w:jc w:val="both"/>
            </w:pPr>
            <w:r>
              <w:t>Signature:__________________________</w:t>
            </w:r>
          </w:p>
        </w:tc>
      </w:tr>
    </w:tbl>
    <w:p w14:paraId="18593268" w14:textId="77777777" w:rsidR="00A52BB1" w:rsidRDefault="00A52BB1">
      <w:pPr>
        <w:spacing w:line="360" w:lineRule="auto"/>
        <w:jc w:val="both"/>
      </w:pPr>
    </w:p>
    <w:p w14:paraId="30EF6D6A" w14:textId="77777777" w:rsidR="00A52BB1" w:rsidRDefault="00A52BB1">
      <w:pPr>
        <w:spacing w:line="360" w:lineRule="auto"/>
        <w:jc w:val="both"/>
      </w:pPr>
    </w:p>
    <w:p w14:paraId="6C4546BC" w14:textId="77777777" w:rsidR="00A52BB1" w:rsidRDefault="00A52BB1">
      <w:pPr>
        <w:spacing w:line="360" w:lineRule="auto"/>
        <w:jc w:val="both"/>
      </w:pPr>
    </w:p>
    <w:p w14:paraId="38B78239" w14:textId="77777777" w:rsidR="00A52BB1" w:rsidRDefault="00A52BB1">
      <w:pPr>
        <w:spacing w:line="360" w:lineRule="auto"/>
        <w:jc w:val="both"/>
      </w:pPr>
    </w:p>
    <w:p w14:paraId="730B9C25" w14:textId="77777777" w:rsidR="00A52BB1" w:rsidRDefault="00A52BB1">
      <w:pPr>
        <w:spacing w:line="360" w:lineRule="auto"/>
        <w:jc w:val="both"/>
      </w:pPr>
    </w:p>
    <w:p w14:paraId="1F7236AC" w14:textId="77777777" w:rsidR="00A52BB1" w:rsidRDefault="00A52BB1">
      <w:pPr>
        <w:spacing w:line="360" w:lineRule="auto"/>
        <w:jc w:val="both"/>
      </w:pPr>
    </w:p>
    <w:p w14:paraId="7BA82871" w14:textId="77777777" w:rsidR="00A52BB1" w:rsidRDefault="00A52BB1">
      <w:pPr>
        <w:spacing w:line="360" w:lineRule="auto"/>
        <w:jc w:val="both"/>
      </w:pPr>
    </w:p>
    <w:p w14:paraId="7D246D95" w14:textId="77777777" w:rsidR="00A52BB1" w:rsidRDefault="00A52BB1">
      <w:pPr>
        <w:spacing w:line="360" w:lineRule="auto"/>
        <w:jc w:val="both"/>
      </w:pPr>
    </w:p>
    <w:p w14:paraId="798CFB1D" w14:textId="77777777" w:rsidR="00A52BB1" w:rsidRDefault="00A52BB1">
      <w:pPr>
        <w:spacing w:line="360" w:lineRule="auto"/>
        <w:jc w:val="both"/>
      </w:pPr>
    </w:p>
    <w:p w14:paraId="308A8FD5" w14:textId="77777777" w:rsidR="00A52BB1" w:rsidRDefault="00A52BB1">
      <w:pPr>
        <w:spacing w:line="360" w:lineRule="auto"/>
        <w:jc w:val="both"/>
      </w:pPr>
    </w:p>
    <w:p w14:paraId="4EBCA170" w14:textId="77777777" w:rsidR="00A52BB1" w:rsidRDefault="00A52BB1">
      <w:pPr>
        <w:spacing w:line="360" w:lineRule="auto"/>
        <w:jc w:val="both"/>
      </w:pPr>
    </w:p>
    <w:p w14:paraId="358A3555" w14:textId="77777777" w:rsidR="00A52BB1" w:rsidRDefault="00A52BB1">
      <w:pPr>
        <w:spacing w:line="360" w:lineRule="auto"/>
        <w:jc w:val="both"/>
      </w:pPr>
    </w:p>
    <w:p w14:paraId="5CA6F719" w14:textId="77777777" w:rsidR="000A7C63" w:rsidRDefault="000A7C63">
      <w:pPr>
        <w:spacing w:line="360" w:lineRule="auto"/>
        <w:jc w:val="both"/>
      </w:pPr>
    </w:p>
    <w:p w14:paraId="51DF75D9" w14:textId="77777777" w:rsidR="000A7C63" w:rsidRDefault="000A7C63">
      <w:pPr>
        <w:spacing w:line="360" w:lineRule="auto"/>
        <w:jc w:val="both"/>
      </w:pPr>
    </w:p>
    <w:p w14:paraId="5B51570D" w14:textId="272649BE" w:rsidR="00A52BB1" w:rsidRPr="00E77E93" w:rsidRDefault="00383C48" w:rsidP="00E77E93">
      <w:pPr>
        <w:pStyle w:val="Heading1"/>
        <w:spacing w:before="0" w:after="0" w:line="360" w:lineRule="auto"/>
        <w:jc w:val="center"/>
        <w:rPr>
          <w:rFonts w:ascii="Times New Roman" w:eastAsia="Times New Roman" w:hAnsi="Times New Roman" w:cs="Times New Roman"/>
          <w:sz w:val="32"/>
          <w:szCs w:val="32"/>
        </w:rPr>
      </w:pPr>
      <w:bookmarkStart w:id="22" w:name="_Toc167959041"/>
      <w:r>
        <w:rPr>
          <w:rFonts w:ascii="Times New Roman" w:eastAsia="Times New Roman" w:hAnsi="Times New Roman" w:cs="Times New Roman"/>
          <w:sz w:val="32"/>
          <w:szCs w:val="32"/>
        </w:rPr>
        <w:t>Dedication</w:t>
      </w:r>
      <w:bookmarkEnd w:id="22"/>
    </w:p>
    <w:p w14:paraId="5A857C3E" w14:textId="77777777" w:rsidR="00A52BB1" w:rsidRDefault="00A52BB1">
      <w:pPr>
        <w:spacing w:line="360" w:lineRule="auto"/>
      </w:pPr>
    </w:p>
    <w:p w14:paraId="5E6256C2" w14:textId="3A565475" w:rsidR="00A52BB1" w:rsidRDefault="00751307">
      <w:pPr>
        <w:spacing w:line="360" w:lineRule="auto"/>
        <w:jc w:val="both"/>
        <w:pPrChange w:id="23" w:author="Ahmad Imran" w:date="2024-06-13T12:30:00Z">
          <w:pPr>
            <w:spacing w:line="360" w:lineRule="auto"/>
          </w:pPr>
        </w:pPrChange>
      </w:pPr>
      <w:r w:rsidRPr="00751307">
        <w:rPr>
          <w:i/>
          <w:sz w:val="28"/>
          <w:szCs w:val="28"/>
        </w:rPr>
        <w:t>This work is dedicated to our parents, whose unwavering support and encouragement have been a constant source of inspiration throughout our academic journey. Their belief in our potential has been instrumental in achieving this milestone. Additionally, we dedicate this project to our mentors and teachers who have guided us with their knowledge and wisdom. Lastly, we extend our dedication to our friends and colleagues whose camaraderie and support have made this journey memorable and rewarding.</w:t>
      </w:r>
    </w:p>
    <w:p w14:paraId="7DA7395F" w14:textId="77777777" w:rsidR="00A52BB1" w:rsidRDefault="00A52BB1">
      <w:pPr>
        <w:spacing w:line="360" w:lineRule="auto"/>
      </w:pPr>
    </w:p>
    <w:p w14:paraId="1350FD1B" w14:textId="77777777" w:rsidR="00A52BB1" w:rsidRDefault="00A52BB1">
      <w:pPr>
        <w:spacing w:line="360" w:lineRule="auto"/>
      </w:pPr>
    </w:p>
    <w:p w14:paraId="250AB792" w14:textId="77777777" w:rsidR="00A52BB1" w:rsidRDefault="00A52BB1">
      <w:pPr>
        <w:spacing w:line="360" w:lineRule="auto"/>
      </w:pPr>
    </w:p>
    <w:p w14:paraId="27312FD0" w14:textId="77777777" w:rsidR="00A52BB1" w:rsidRDefault="00A52BB1">
      <w:pPr>
        <w:spacing w:line="360" w:lineRule="auto"/>
      </w:pPr>
    </w:p>
    <w:p w14:paraId="2503F4E3" w14:textId="77777777" w:rsidR="00A52BB1" w:rsidRDefault="00A52BB1">
      <w:pPr>
        <w:spacing w:line="360" w:lineRule="auto"/>
      </w:pPr>
    </w:p>
    <w:p w14:paraId="23D67664" w14:textId="77777777" w:rsidR="00A52BB1" w:rsidRDefault="00A52BB1">
      <w:pPr>
        <w:spacing w:line="360" w:lineRule="auto"/>
      </w:pPr>
    </w:p>
    <w:p w14:paraId="7588B091" w14:textId="77777777" w:rsidR="00A52BB1" w:rsidRDefault="00A52BB1">
      <w:pPr>
        <w:spacing w:line="360" w:lineRule="auto"/>
      </w:pPr>
    </w:p>
    <w:p w14:paraId="17EAAD81" w14:textId="77777777" w:rsidR="00A52BB1" w:rsidRDefault="00A52BB1">
      <w:pPr>
        <w:spacing w:line="360" w:lineRule="auto"/>
      </w:pPr>
    </w:p>
    <w:p w14:paraId="210EE709" w14:textId="77777777" w:rsidR="00A52BB1" w:rsidRDefault="00A52BB1">
      <w:pPr>
        <w:spacing w:line="360" w:lineRule="auto"/>
      </w:pPr>
    </w:p>
    <w:p w14:paraId="53C20E73" w14:textId="77777777" w:rsidR="00A52BB1" w:rsidRDefault="00A52BB1">
      <w:pPr>
        <w:spacing w:line="360" w:lineRule="auto"/>
      </w:pPr>
    </w:p>
    <w:p w14:paraId="56B124DF" w14:textId="77777777" w:rsidR="00A52BB1" w:rsidRDefault="00A52BB1">
      <w:pPr>
        <w:spacing w:line="360" w:lineRule="auto"/>
      </w:pPr>
    </w:p>
    <w:p w14:paraId="64E069B5" w14:textId="77777777" w:rsidR="00A52BB1" w:rsidRDefault="00A52BB1">
      <w:pPr>
        <w:spacing w:line="360" w:lineRule="auto"/>
      </w:pPr>
    </w:p>
    <w:p w14:paraId="104437C6" w14:textId="77777777" w:rsidR="00A52BB1" w:rsidRDefault="00A52BB1">
      <w:pPr>
        <w:spacing w:line="360" w:lineRule="auto"/>
      </w:pPr>
    </w:p>
    <w:p w14:paraId="241C5370" w14:textId="77777777" w:rsidR="00A52BB1" w:rsidRDefault="00A52BB1">
      <w:pPr>
        <w:spacing w:line="360" w:lineRule="auto"/>
      </w:pPr>
    </w:p>
    <w:p w14:paraId="6DB9C57A" w14:textId="77777777" w:rsidR="00A52BB1" w:rsidRDefault="00A52BB1">
      <w:pPr>
        <w:spacing w:line="360" w:lineRule="auto"/>
      </w:pPr>
    </w:p>
    <w:p w14:paraId="0AD9D8B4" w14:textId="77777777" w:rsidR="00A52BB1" w:rsidRDefault="00A52BB1">
      <w:pPr>
        <w:spacing w:line="360" w:lineRule="auto"/>
      </w:pPr>
    </w:p>
    <w:p w14:paraId="625B1CC6" w14:textId="77777777" w:rsidR="00A52BB1" w:rsidRDefault="00A52BB1">
      <w:pPr>
        <w:spacing w:line="360" w:lineRule="auto"/>
      </w:pPr>
    </w:p>
    <w:p w14:paraId="5C6BB849" w14:textId="77777777" w:rsidR="00A52BB1" w:rsidRDefault="00A52BB1">
      <w:pPr>
        <w:spacing w:line="360" w:lineRule="auto"/>
      </w:pPr>
    </w:p>
    <w:p w14:paraId="2B89B8FD" w14:textId="77777777" w:rsidR="00A52BB1" w:rsidRDefault="00A52BB1">
      <w:pPr>
        <w:spacing w:line="360" w:lineRule="auto"/>
      </w:pPr>
    </w:p>
    <w:p w14:paraId="1C7551E1" w14:textId="77777777" w:rsidR="00A52BB1" w:rsidRDefault="00A52BB1" w:rsidP="00201C9D"/>
    <w:p w14:paraId="439DF7C3" w14:textId="77777777" w:rsidR="0050649E" w:rsidRDefault="0050649E" w:rsidP="00201C9D"/>
    <w:p w14:paraId="5BD2E1BB" w14:textId="77777777" w:rsidR="00A52BB1" w:rsidRDefault="00383C48">
      <w:pPr>
        <w:pStyle w:val="Heading1"/>
        <w:spacing w:before="0" w:after="0" w:line="360" w:lineRule="auto"/>
        <w:jc w:val="center"/>
        <w:rPr>
          <w:rFonts w:ascii="Times New Roman" w:eastAsia="Times New Roman" w:hAnsi="Times New Roman" w:cs="Times New Roman"/>
          <w:sz w:val="32"/>
          <w:szCs w:val="32"/>
        </w:rPr>
      </w:pPr>
      <w:bookmarkStart w:id="24" w:name="_Toc167959042"/>
      <w:r>
        <w:rPr>
          <w:rFonts w:ascii="Times New Roman" w:eastAsia="Times New Roman" w:hAnsi="Times New Roman" w:cs="Times New Roman"/>
          <w:sz w:val="32"/>
          <w:szCs w:val="32"/>
        </w:rPr>
        <w:t>Acknowledgements</w:t>
      </w:r>
      <w:bookmarkEnd w:id="24"/>
    </w:p>
    <w:p w14:paraId="442A973A" w14:textId="77777777" w:rsidR="00A52BB1" w:rsidRDefault="00A52BB1">
      <w:pPr>
        <w:spacing w:line="360" w:lineRule="auto"/>
      </w:pPr>
    </w:p>
    <w:p w14:paraId="4667366D" w14:textId="61CBAD6D" w:rsidR="00A52BB1" w:rsidDel="009F305C" w:rsidRDefault="009F305C">
      <w:pPr>
        <w:spacing w:line="360" w:lineRule="auto"/>
        <w:jc w:val="both"/>
        <w:rPr>
          <w:del w:id="25" w:author="Ahmad Imran" w:date="2024-06-13T12:31:00Z"/>
        </w:rPr>
        <w:pPrChange w:id="26" w:author="Ahmad Imran" w:date="2024-06-13T12:32:00Z">
          <w:pPr>
            <w:spacing w:line="360" w:lineRule="auto"/>
          </w:pPr>
        </w:pPrChange>
      </w:pPr>
      <w:ins w:id="27" w:author="Ahmad Imran" w:date="2024-06-13T12:31:00Z">
        <w:r w:rsidRPr="009F305C">
          <w:t xml:space="preserve">We would like to express our deepest gratitude to our supervisor, Dr. Abdul Hameed, for his invaluable guidance, continuous support, and patience throughout the development of this project. His insightful feedback and encouragement have greatly contributed to the successful completion of this work. Our sincere thanks also go to our co-supervisor, </w:t>
        </w:r>
        <w:r>
          <w:t>Mr. Hassan Zaib</w:t>
        </w:r>
        <w:r w:rsidRPr="009F305C">
          <w:t>, for h</w:t>
        </w:r>
      </w:ins>
      <w:ins w:id="28" w:author="Ahmad Imran" w:date="2024-06-13T12:32:00Z">
        <w:r>
          <w:t>is</w:t>
        </w:r>
      </w:ins>
      <w:ins w:id="29" w:author="Ahmad Imran" w:date="2024-06-13T12:31:00Z">
        <w:r w:rsidRPr="009F305C">
          <w:t xml:space="preserve"> expertise and assistance with the image processing aspects of our project, which played a crucial role in enhancing the quality of our work. We are also thankful to the Department of Computer Science at Air University Islamabad for providing the necessary resources and a conducive environment for research and development. We extend our sincere thanks to each other as project group members, Muhammad Junaid Nazir, Ahmad Imran, and Azfar Tariq, for the hard work, dedication, and collaboration. Without our commitment and teamwork, this project would not have been possible. Finally, we acknowledge all those who have directly or indirectly supported and contributed to this project. Thank you for your encouragement and support.</w:t>
        </w:r>
        <w:r w:rsidRPr="009F305C" w:rsidDel="009F305C">
          <w:t xml:space="preserve"> </w:t>
        </w:r>
      </w:ins>
      <w:del w:id="30" w:author="Ahmad Imran" w:date="2024-06-13T12:31:00Z">
        <w:r w:rsidR="00283C8F" w:rsidRPr="00283C8F" w:rsidDel="009F305C">
          <w:delText>We would like to express our deepest gratitude to our supervisor, Dr. Abdul Hameed, for his invaluable guidance, continuous support, and patience throughout the development of this project. His insightful feedback and encouragement have greatly contributed to the successful completion of this work.</w:delText>
        </w:r>
        <w:r w:rsidR="00283C8F" w:rsidDel="009F305C">
          <w:delText xml:space="preserve"> </w:delText>
        </w:r>
        <w:r w:rsidR="00283C8F" w:rsidRPr="00283C8F" w:rsidDel="009F305C">
          <w:delText>We are also thankful to the Department of Computer Science at Air University Islamabad for providing the necessary resources and a conducive environment for research and development.</w:delText>
        </w:r>
        <w:r w:rsidR="00283C8F" w:rsidDel="009F305C">
          <w:delText xml:space="preserve"> </w:delText>
        </w:r>
        <w:r w:rsidR="00283C8F" w:rsidRPr="00283C8F" w:rsidDel="009F305C">
          <w:delText>We extend our sincere thanks to each other as project group members, Muhammad Junaid Nazir, Ahmad Imran, and Azfar Tariq, for the hard work, dedication, and collaboration. Without our commitment and teamwork, this project would not have been possible.</w:delText>
        </w:r>
        <w:r w:rsidR="00283C8F" w:rsidDel="009F305C">
          <w:delText xml:space="preserve"> </w:delText>
        </w:r>
        <w:r w:rsidR="00283C8F" w:rsidRPr="00283C8F" w:rsidDel="009F305C">
          <w:delText>Finally, we acknowledge all those who have directly or indirectly supported and contributed to this project. Thank you for your encouragement and support.</w:delText>
        </w:r>
      </w:del>
    </w:p>
    <w:p w14:paraId="009FCC78" w14:textId="77777777" w:rsidR="00A52BB1" w:rsidRDefault="00A52BB1">
      <w:pPr>
        <w:spacing w:line="360" w:lineRule="auto"/>
        <w:jc w:val="both"/>
        <w:pPrChange w:id="31" w:author="Ahmad Imran" w:date="2024-06-13T12:32:00Z">
          <w:pPr>
            <w:spacing w:line="360" w:lineRule="auto"/>
          </w:pPr>
        </w:pPrChange>
      </w:pPr>
    </w:p>
    <w:p w14:paraId="0D73B50B" w14:textId="77777777" w:rsidR="00A52BB1" w:rsidRDefault="00A52BB1">
      <w:pPr>
        <w:spacing w:line="360" w:lineRule="auto"/>
      </w:pPr>
    </w:p>
    <w:p w14:paraId="2AF5293C" w14:textId="77777777" w:rsidR="00A52BB1" w:rsidRDefault="00A52BB1">
      <w:pPr>
        <w:spacing w:line="360" w:lineRule="auto"/>
      </w:pPr>
    </w:p>
    <w:p w14:paraId="1A3BB7A8" w14:textId="77777777" w:rsidR="00A52BB1" w:rsidRDefault="00A52BB1">
      <w:pPr>
        <w:spacing w:line="360" w:lineRule="auto"/>
      </w:pPr>
    </w:p>
    <w:p w14:paraId="0001637E" w14:textId="77777777" w:rsidR="00A52BB1" w:rsidRDefault="00A52BB1">
      <w:pPr>
        <w:spacing w:line="360" w:lineRule="auto"/>
      </w:pPr>
    </w:p>
    <w:p w14:paraId="50527E20" w14:textId="77777777" w:rsidR="00A52BB1" w:rsidRDefault="00A52BB1">
      <w:pPr>
        <w:spacing w:line="360" w:lineRule="auto"/>
      </w:pPr>
    </w:p>
    <w:p w14:paraId="07BD6D4E" w14:textId="77777777" w:rsidR="00A52BB1" w:rsidRDefault="00A52BB1">
      <w:pPr>
        <w:spacing w:line="360" w:lineRule="auto"/>
      </w:pPr>
    </w:p>
    <w:p w14:paraId="09170090" w14:textId="77777777" w:rsidR="00A52BB1" w:rsidRDefault="00A52BB1">
      <w:pPr>
        <w:spacing w:line="360" w:lineRule="auto"/>
      </w:pPr>
    </w:p>
    <w:p w14:paraId="527D42C4" w14:textId="77777777" w:rsidR="00A52BB1" w:rsidRDefault="00A52BB1">
      <w:pPr>
        <w:spacing w:line="360" w:lineRule="auto"/>
      </w:pPr>
    </w:p>
    <w:p w14:paraId="2A774AB9" w14:textId="77777777" w:rsidR="00A52BB1" w:rsidRDefault="00A52BB1">
      <w:pPr>
        <w:spacing w:line="360" w:lineRule="auto"/>
      </w:pPr>
    </w:p>
    <w:p w14:paraId="3D7A55CD" w14:textId="77777777" w:rsidR="00A52BB1" w:rsidRDefault="00A52BB1">
      <w:pPr>
        <w:spacing w:line="360" w:lineRule="auto"/>
      </w:pPr>
    </w:p>
    <w:p w14:paraId="193A74F6" w14:textId="77777777" w:rsidR="00A52BB1" w:rsidRDefault="00A52BB1">
      <w:pPr>
        <w:spacing w:line="360" w:lineRule="auto"/>
      </w:pPr>
    </w:p>
    <w:p w14:paraId="6BA8EB45" w14:textId="77777777" w:rsidR="00A52BB1" w:rsidRDefault="00A52BB1">
      <w:pPr>
        <w:spacing w:line="360" w:lineRule="auto"/>
      </w:pPr>
    </w:p>
    <w:p w14:paraId="1ABA5B1E" w14:textId="77777777" w:rsidR="00201C9D" w:rsidRDefault="00201C9D">
      <w:pPr>
        <w:spacing w:line="360" w:lineRule="auto"/>
      </w:pPr>
    </w:p>
    <w:p w14:paraId="744267B4" w14:textId="77777777" w:rsidR="00201C9D" w:rsidRDefault="00201C9D">
      <w:pPr>
        <w:spacing w:line="360" w:lineRule="auto"/>
      </w:pPr>
    </w:p>
    <w:p w14:paraId="7F6D9C84" w14:textId="77777777" w:rsidR="009E4FCC" w:rsidRDefault="009E4FCC">
      <w:pPr>
        <w:spacing w:line="360" w:lineRule="auto"/>
      </w:pPr>
    </w:p>
    <w:p w14:paraId="314E6FA0" w14:textId="77777777" w:rsidR="009E4FCC" w:rsidRDefault="009E4FCC">
      <w:pPr>
        <w:spacing w:line="360" w:lineRule="auto"/>
      </w:pPr>
    </w:p>
    <w:p w14:paraId="2FE2289F" w14:textId="77777777" w:rsidR="009E4FCC" w:rsidRDefault="009E4FCC">
      <w:pPr>
        <w:spacing w:line="360" w:lineRule="auto"/>
      </w:pPr>
    </w:p>
    <w:p w14:paraId="685A0BCF" w14:textId="77777777" w:rsidR="009E4FCC" w:rsidRDefault="009E4FCC">
      <w:pPr>
        <w:spacing w:line="360" w:lineRule="auto"/>
      </w:pPr>
    </w:p>
    <w:p w14:paraId="74C1B786" w14:textId="77777777" w:rsidR="009E4FCC" w:rsidRDefault="009E4FCC">
      <w:pPr>
        <w:spacing w:line="360" w:lineRule="auto"/>
      </w:pPr>
    </w:p>
    <w:p w14:paraId="4A56A63C" w14:textId="4E10310F" w:rsidR="00A52BB1" w:rsidRDefault="00383C48">
      <w:pPr>
        <w:pStyle w:val="Heading1"/>
        <w:spacing w:line="360" w:lineRule="auto"/>
        <w:jc w:val="center"/>
        <w:rPr>
          <w:rFonts w:ascii="Times New Roman" w:eastAsia="Times New Roman" w:hAnsi="Times New Roman" w:cs="Times New Roman"/>
          <w:sz w:val="32"/>
          <w:szCs w:val="32"/>
        </w:rPr>
      </w:pPr>
      <w:bookmarkStart w:id="32" w:name="_Toc167959043"/>
      <w:r>
        <w:rPr>
          <w:rFonts w:ascii="Times New Roman" w:eastAsia="Times New Roman" w:hAnsi="Times New Roman" w:cs="Times New Roman"/>
          <w:sz w:val="32"/>
          <w:szCs w:val="32"/>
        </w:rPr>
        <w:t>Executive Summary</w:t>
      </w:r>
      <w:bookmarkEnd w:id="32"/>
      <w:r>
        <w:rPr>
          <w:rFonts w:ascii="Times New Roman" w:eastAsia="Times New Roman" w:hAnsi="Times New Roman" w:cs="Times New Roman"/>
          <w:sz w:val="32"/>
          <w:szCs w:val="32"/>
        </w:rPr>
        <w:t xml:space="preserve"> </w:t>
      </w:r>
    </w:p>
    <w:p w14:paraId="3325B2A3" w14:textId="77777777" w:rsidR="000A1F56" w:rsidRPr="000A1F56" w:rsidRDefault="00F250AA" w:rsidP="000A1F56">
      <w:pPr>
        <w:spacing w:line="360" w:lineRule="auto"/>
        <w:jc w:val="both"/>
        <w:rPr>
          <w:ins w:id="33" w:author="Ahmad Imran" w:date="2024-06-13T12:35:00Z"/>
          <w:i/>
        </w:rPr>
      </w:pPr>
      <w:bookmarkStart w:id="34" w:name="_17dp8vu" w:colFirst="0" w:colLast="0"/>
      <w:bookmarkEnd w:id="34"/>
      <w:r w:rsidRPr="00F250AA">
        <w:rPr>
          <w:i/>
        </w:rPr>
        <w:t>Electricity</w:t>
      </w:r>
      <w:del w:id="35" w:author="HP" w:date="2024-06-14T15:26:00Z">
        <w:r w:rsidRPr="00F250AA" w:rsidDel="00774869">
          <w:rPr>
            <w:i/>
          </w:rPr>
          <w:delText xml:space="preserve"> </w:delText>
        </w:r>
      </w:del>
      <w:ins w:id="36" w:author="Ahmad Imran" w:date="2024-06-13T12:35:00Z">
        <w:del w:id="37" w:author="HP" w:date="2024-06-14T15:26:00Z">
          <w:r w:rsidR="000A1F56" w:rsidRPr="000A1F56" w:rsidDel="00774869">
            <w:rPr>
              <w:i/>
            </w:rPr>
            <w:delText>Electricity</w:delText>
          </w:r>
        </w:del>
        <w:r w:rsidR="000A1F56" w:rsidRPr="000A1F56">
          <w:rPr>
            <w:i/>
          </w:rPr>
          <w:t xml:space="preserve"> wastage is a significant global issue, particularly pressing in Pakistan due to its ongoing energy crisis. The inefficient use of electrical equipment exacerbates this problem, with students and faculty often leaving devices such as computers, monitors, and peripherals on when not in use. This practice results in substantial energy wastage, contributing to high electricity consumption and increased financial burdens for educational institutions. The proposed project, "IoT-Based Electricity Conservation System," addresses this issue by implementing a smart, automated solution to manage power consumption across various settings.</w:t>
        </w:r>
      </w:ins>
    </w:p>
    <w:p w14:paraId="4842D781" w14:textId="77777777" w:rsidR="000A1F56" w:rsidRPr="000A1F56" w:rsidRDefault="000A1F56" w:rsidP="000A1F56">
      <w:pPr>
        <w:spacing w:line="360" w:lineRule="auto"/>
        <w:jc w:val="both"/>
        <w:rPr>
          <w:ins w:id="38" w:author="Ahmad Imran" w:date="2024-06-13T12:35:00Z"/>
          <w:i/>
        </w:rPr>
      </w:pPr>
    </w:p>
    <w:p w14:paraId="475243DC" w14:textId="77777777" w:rsidR="000A1F56" w:rsidRPr="000A1F56" w:rsidRDefault="000A1F56" w:rsidP="000A1F56">
      <w:pPr>
        <w:spacing w:line="360" w:lineRule="auto"/>
        <w:jc w:val="both"/>
        <w:rPr>
          <w:ins w:id="39" w:author="Ahmad Imran" w:date="2024-06-13T12:35:00Z"/>
          <w:i/>
        </w:rPr>
      </w:pPr>
      <w:ins w:id="40" w:author="Ahmad Imran" w:date="2024-06-13T12:35:00Z">
        <w:r w:rsidRPr="000A1F56">
          <w:rPr>
            <w:i/>
          </w:rPr>
          <w:t>The system employs a high-resolution camera, an IoT Box equipped with a Raspberry Pi, an IoT Platform, a smart board, and a desktop agent. The camera captures live video feeds, which the Raspberry Pi processes using advanced image recognition algorithms to detect human presence. When the system determines that a space is unoccupied, it automatically turns off the electrical devices connected to the smart board and shuts down the PCs. This automated approach ensures that energy is conserved whenever the space is unoccupied, eliminating the need for manual intervention and significantly reducing electricity wastage.</w:t>
        </w:r>
      </w:ins>
    </w:p>
    <w:p w14:paraId="3A021A27" w14:textId="77777777" w:rsidR="000A1F56" w:rsidRPr="000A1F56" w:rsidRDefault="000A1F56" w:rsidP="000A1F56">
      <w:pPr>
        <w:spacing w:line="360" w:lineRule="auto"/>
        <w:jc w:val="both"/>
        <w:rPr>
          <w:ins w:id="41" w:author="Ahmad Imran" w:date="2024-06-13T12:35:00Z"/>
          <w:i/>
        </w:rPr>
      </w:pPr>
    </w:p>
    <w:p w14:paraId="601BF551" w14:textId="3278DC4D" w:rsidR="00A52BB1" w:rsidDel="000A1F56" w:rsidRDefault="000A1F56">
      <w:pPr>
        <w:spacing w:line="360" w:lineRule="auto"/>
        <w:jc w:val="both"/>
        <w:rPr>
          <w:del w:id="42" w:author="Ahmad Imran" w:date="2024-06-13T12:35:00Z"/>
          <w:i/>
        </w:rPr>
      </w:pPr>
      <w:ins w:id="43" w:author="Ahmad Imran" w:date="2024-06-13T12:35:00Z">
        <w:r w:rsidRPr="000A1F56">
          <w:rPr>
            <w:i/>
          </w:rPr>
          <w:t>The benefits of implementing the IoT-Based Electricity Conservation System are multifaceted. It directly contributes to reducing energy consumption and lowering electricity bills. Additionally, it supports Pakistan's broader efforts to address its energy crisis and aligns with global sustainability goals by curbing carbon emissions and promoting environmental preservation. The project also fosters a culture of energy awareness and responsible consumption among students, faculty, and staff, encouraging a more sustainable approach to energy usage.</w:t>
        </w:r>
        <w:r w:rsidRPr="000A1F56" w:rsidDel="000A1F56">
          <w:rPr>
            <w:i/>
          </w:rPr>
          <w:t xml:space="preserve"> </w:t>
        </w:r>
      </w:ins>
      <w:del w:id="44" w:author="Ahmad Imran" w:date="2024-06-13T12:35:00Z">
        <w:r w:rsidR="00F250AA" w:rsidRPr="00F250AA" w:rsidDel="000A1F56">
          <w:rPr>
            <w:i/>
          </w:rPr>
          <w:delText>wastage is a significant global issue, particularly pressing in Pakistan due to its ongoing energy crisis. The inefficient use of electrical equipment in university laboratories exacerbates this problem, with students and faculty often leaving devices such as computers, monitors, and peripherals on when not in use. This practice results in substantial energy wastage, contributing to high electricity consumption and increased financial burdens for educational institutions. The proposed project, "IoT-Based Electricity Conservation System," addresses this issue by implementing a smart, automated solution to manage power consumption in university labs.</w:delText>
        </w:r>
      </w:del>
    </w:p>
    <w:p w14:paraId="02EB5DAA" w14:textId="25BB105D" w:rsidR="00F250AA" w:rsidDel="000A1F56" w:rsidRDefault="00F250AA">
      <w:pPr>
        <w:spacing w:line="360" w:lineRule="auto"/>
        <w:jc w:val="both"/>
        <w:rPr>
          <w:del w:id="45" w:author="Ahmad Imran" w:date="2024-06-13T12:35:00Z"/>
          <w:i/>
          <w:iCs/>
        </w:rPr>
      </w:pPr>
      <w:del w:id="46" w:author="Ahmad Imran" w:date="2024-06-13T12:35:00Z">
        <w:r w:rsidRPr="00F250AA" w:rsidDel="000A1F56">
          <w:rPr>
            <w:i/>
            <w:iCs/>
          </w:rPr>
          <w:delText>The system employs</w:delText>
        </w:r>
        <w:r w:rsidDel="000A1F56">
          <w:rPr>
            <w:i/>
            <w:iCs/>
          </w:rPr>
          <w:delText xml:space="preserve"> </w:delText>
        </w:r>
        <w:r w:rsidRPr="00F250AA" w:rsidDel="000A1F56">
          <w:rPr>
            <w:i/>
            <w:iCs/>
          </w:rPr>
          <w:delText>a high-resolution camera</w:delText>
        </w:r>
        <w:r w:rsidDel="000A1F56">
          <w:rPr>
            <w:i/>
            <w:iCs/>
          </w:rPr>
          <w:delText>,</w:delText>
        </w:r>
        <w:r w:rsidRPr="00F250AA" w:rsidDel="000A1F56">
          <w:rPr>
            <w:i/>
            <w:iCs/>
          </w:rPr>
          <w:delText xml:space="preserve"> an IoT Box equipped with and a Raspberry Pi</w:delText>
        </w:r>
        <w:r w:rsidDel="000A1F56">
          <w:rPr>
            <w:i/>
            <w:iCs/>
          </w:rPr>
          <w:delText>, an IoT Platform, smart board and a desktop agent</w:delText>
        </w:r>
        <w:r w:rsidRPr="00F250AA" w:rsidDel="000A1F56">
          <w:rPr>
            <w:i/>
            <w:iCs/>
          </w:rPr>
          <w:delText>. The camera captures live video feeds of the laboratory, which the Raspberry Pi processes using advanced image recognition algorithms to detect human presence. When the system determines that no one is present, it automatically turns off the connected electrical devices</w:delText>
        </w:r>
        <w:r w:rsidR="00313F5A" w:rsidDel="000A1F56">
          <w:rPr>
            <w:i/>
            <w:iCs/>
          </w:rPr>
          <w:delText xml:space="preserve"> connected to the smart board</w:delText>
        </w:r>
        <w:r w:rsidR="00CD09EA" w:rsidDel="000A1F56">
          <w:rPr>
            <w:i/>
            <w:iCs/>
          </w:rPr>
          <w:delText xml:space="preserve"> and also automatically shuts down the PCs</w:delText>
        </w:r>
        <w:r w:rsidRPr="00F250AA" w:rsidDel="000A1F56">
          <w:rPr>
            <w:i/>
            <w:iCs/>
          </w:rPr>
          <w:delText>. This automated approach ensures that energy is conserved whenever the lab is unoccupied, eliminating the need for manual intervention and significantly reducing electricity wastage.</w:delText>
        </w:r>
      </w:del>
    </w:p>
    <w:p w14:paraId="68F99D12" w14:textId="17C747EA" w:rsidR="00F250AA" w:rsidRPr="00F250AA" w:rsidRDefault="00F250AA" w:rsidP="000A1F56">
      <w:pPr>
        <w:spacing w:line="360" w:lineRule="auto"/>
        <w:jc w:val="both"/>
        <w:rPr>
          <w:i/>
          <w:iCs/>
        </w:rPr>
      </w:pPr>
      <w:del w:id="47" w:author="Ahmad Imran" w:date="2024-06-13T12:35:00Z">
        <w:r w:rsidRPr="00F250AA" w:rsidDel="000A1F56">
          <w:rPr>
            <w:i/>
            <w:iCs/>
          </w:rPr>
          <w:delText>The benefits of implementing the IoT-Based Electricity Conservation System are multifaceted. It directly contributes to reducing energy consumption and lowering electricity bills in university laboratories. Additionally, it supports Pakistan's broader efforts to address its energy crisis and aligns with global sustainability goals by curbing carbon emissions and promoting environmental preservation. The project also fosters a culture of energy awareness and responsible consumption among students, faculty, and staff.</w:delText>
        </w:r>
      </w:del>
    </w:p>
    <w:p w14:paraId="2B9F1173" w14:textId="77777777" w:rsidR="00A52BB1" w:rsidRDefault="00A52BB1">
      <w:pPr>
        <w:spacing w:line="360" w:lineRule="auto"/>
      </w:pPr>
    </w:p>
    <w:p w14:paraId="106D2745" w14:textId="77777777" w:rsidR="00A52BB1" w:rsidRDefault="00A52BB1">
      <w:pPr>
        <w:spacing w:line="360" w:lineRule="auto"/>
      </w:pPr>
    </w:p>
    <w:p w14:paraId="46884846" w14:textId="77777777" w:rsidR="00A52BB1" w:rsidRDefault="00A52BB1">
      <w:pPr>
        <w:spacing w:line="360" w:lineRule="auto"/>
      </w:pPr>
    </w:p>
    <w:p w14:paraId="754986D5" w14:textId="77777777" w:rsidR="00A52BB1" w:rsidRDefault="00A52BB1">
      <w:pPr>
        <w:spacing w:line="360" w:lineRule="auto"/>
      </w:pPr>
    </w:p>
    <w:p w14:paraId="20C69EAE" w14:textId="77777777" w:rsidR="00A52BB1" w:rsidRDefault="00A52BB1">
      <w:pPr>
        <w:spacing w:line="360" w:lineRule="auto"/>
      </w:pPr>
    </w:p>
    <w:p w14:paraId="7EC23214" w14:textId="77777777" w:rsidR="00A52BB1" w:rsidRDefault="00A52BB1">
      <w:pPr>
        <w:spacing w:line="360" w:lineRule="auto"/>
      </w:pPr>
    </w:p>
    <w:p w14:paraId="7B08244B" w14:textId="77777777" w:rsidR="00A52BB1" w:rsidRDefault="00A52BB1">
      <w:pPr>
        <w:spacing w:line="360" w:lineRule="auto"/>
      </w:pPr>
    </w:p>
    <w:p w14:paraId="02655B58" w14:textId="77777777" w:rsidR="00A52BB1" w:rsidRDefault="00A52BB1">
      <w:pPr>
        <w:spacing w:line="360" w:lineRule="auto"/>
      </w:pPr>
    </w:p>
    <w:p w14:paraId="270FB0F9" w14:textId="77777777" w:rsidR="00A52BB1" w:rsidRDefault="00383C48">
      <w:pPr>
        <w:pStyle w:val="Heading1"/>
        <w:spacing w:before="0" w:after="0" w:line="360" w:lineRule="auto"/>
        <w:jc w:val="center"/>
        <w:rPr>
          <w:rFonts w:ascii="Times New Roman" w:eastAsia="Times New Roman" w:hAnsi="Times New Roman" w:cs="Times New Roman"/>
          <w:sz w:val="32"/>
          <w:szCs w:val="32"/>
        </w:rPr>
      </w:pPr>
      <w:bookmarkStart w:id="48" w:name="_Toc167959044"/>
      <w:r>
        <w:rPr>
          <w:rFonts w:ascii="Times New Roman" w:eastAsia="Times New Roman" w:hAnsi="Times New Roman" w:cs="Times New Roman"/>
          <w:sz w:val="32"/>
          <w:szCs w:val="32"/>
        </w:rPr>
        <w:t>Table of Contents</w:t>
      </w:r>
      <w:bookmarkEnd w:id="48"/>
    </w:p>
    <w:sdt>
      <w:sdtPr>
        <w:id w:val="789626019"/>
        <w:docPartObj>
          <w:docPartGallery w:val="Table of Contents"/>
          <w:docPartUnique/>
        </w:docPartObj>
      </w:sdtPr>
      <w:sdtEndPr/>
      <w:sdtContent>
        <w:p w14:paraId="17B8BCDD" w14:textId="3038BC5C" w:rsidR="00674E0B" w:rsidRDefault="00383C48">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7959040" w:history="1">
            <w:r w:rsidR="00674E0B" w:rsidRPr="00C846DA">
              <w:rPr>
                <w:rStyle w:val="Hyperlink"/>
                <w:noProof/>
              </w:rPr>
              <w:t>Plagiarism Certificate</w:t>
            </w:r>
            <w:r w:rsidR="00674E0B">
              <w:rPr>
                <w:noProof/>
                <w:webHidden/>
              </w:rPr>
              <w:tab/>
            </w:r>
            <w:r w:rsidR="00674E0B">
              <w:rPr>
                <w:noProof/>
                <w:webHidden/>
              </w:rPr>
              <w:fldChar w:fldCharType="begin"/>
            </w:r>
            <w:r w:rsidR="00674E0B">
              <w:rPr>
                <w:noProof/>
                <w:webHidden/>
              </w:rPr>
              <w:instrText xml:space="preserve"> PAGEREF _Toc167959040 \h </w:instrText>
            </w:r>
            <w:r w:rsidR="00674E0B">
              <w:rPr>
                <w:noProof/>
                <w:webHidden/>
              </w:rPr>
            </w:r>
            <w:r w:rsidR="00674E0B">
              <w:rPr>
                <w:noProof/>
                <w:webHidden/>
              </w:rPr>
              <w:fldChar w:fldCharType="separate"/>
            </w:r>
            <w:r w:rsidR="00674E0B">
              <w:rPr>
                <w:noProof/>
                <w:webHidden/>
              </w:rPr>
              <w:t>3</w:t>
            </w:r>
            <w:r w:rsidR="00674E0B">
              <w:rPr>
                <w:noProof/>
                <w:webHidden/>
              </w:rPr>
              <w:fldChar w:fldCharType="end"/>
            </w:r>
          </w:hyperlink>
        </w:p>
        <w:p w14:paraId="25321EF6" w14:textId="1CB652BD"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1" w:history="1">
            <w:r w:rsidR="00674E0B" w:rsidRPr="00C846DA">
              <w:rPr>
                <w:rStyle w:val="Hyperlink"/>
                <w:noProof/>
              </w:rPr>
              <w:t>Dedication</w:t>
            </w:r>
            <w:r w:rsidR="00674E0B">
              <w:rPr>
                <w:noProof/>
                <w:webHidden/>
              </w:rPr>
              <w:tab/>
            </w:r>
            <w:r w:rsidR="00674E0B">
              <w:rPr>
                <w:noProof/>
                <w:webHidden/>
              </w:rPr>
              <w:fldChar w:fldCharType="begin"/>
            </w:r>
            <w:r w:rsidR="00674E0B">
              <w:rPr>
                <w:noProof/>
                <w:webHidden/>
              </w:rPr>
              <w:instrText xml:space="preserve"> PAGEREF _Toc167959041 \h </w:instrText>
            </w:r>
            <w:r w:rsidR="00674E0B">
              <w:rPr>
                <w:noProof/>
                <w:webHidden/>
              </w:rPr>
            </w:r>
            <w:r w:rsidR="00674E0B">
              <w:rPr>
                <w:noProof/>
                <w:webHidden/>
              </w:rPr>
              <w:fldChar w:fldCharType="separate"/>
            </w:r>
            <w:r w:rsidR="00674E0B">
              <w:rPr>
                <w:noProof/>
                <w:webHidden/>
              </w:rPr>
              <w:t>6</w:t>
            </w:r>
            <w:r w:rsidR="00674E0B">
              <w:rPr>
                <w:noProof/>
                <w:webHidden/>
              </w:rPr>
              <w:fldChar w:fldCharType="end"/>
            </w:r>
          </w:hyperlink>
        </w:p>
        <w:p w14:paraId="0EDA9172" w14:textId="25784AA5"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2" w:history="1">
            <w:r w:rsidR="00674E0B" w:rsidRPr="00C846DA">
              <w:rPr>
                <w:rStyle w:val="Hyperlink"/>
                <w:noProof/>
              </w:rPr>
              <w:t>Acknowledgements</w:t>
            </w:r>
            <w:r w:rsidR="00674E0B">
              <w:rPr>
                <w:noProof/>
                <w:webHidden/>
              </w:rPr>
              <w:tab/>
            </w:r>
            <w:r w:rsidR="00674E0B">
              <w:rPr>
                <w:noProof/>
                <w:webHidden/>
              </w:rPr>
              <w:fldChar w:fldCharType="begin"/>
            </w:r>
            <w:r w:rsidR="00674E0B">
              <w:rPr>
                <w:noProof/>
                <w:webHidden/>
              </w:rPr>
              <w:instrText xml:space="preserve"> PAGEREF _Toc167959042 \h </w:instrText>
            </w:r>
            <w:r w:rsidR="00674E0B">
              <w:rPr>
                <w:noProof/>
                <w:webHidden/>
              </w:rPr>
            </w:r>
            <w:r w:rsidR="00674E0B">
              <w:rPr>
                <w:noProof/>
                <w:webHidden/>
              </w:rPr>
              <w:fldChar w:fldCharType="separate"/>
            </w:r>
            <w:r w:rsidR="00674E0B">
              <w:rPr>
                <w:noProof/>
                <w:webHidden/>
              </w:rPr>
              <w:t>7</w:t>
            </w:r>
            <w:r w:rsidR="00674E0B">
              <w:rPr>
                <w:noProof/>
                <w:webHidden/>
              </w:rPr>
              <w:fldChar w:fldCharType="end"/>
            </w:r>
          </w:hyperlink>
        </w:p>
        <w:p w14:paraId="720A803A" w14:textId="26576A44"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3" w:history="1">
            <w:r w:rsidR="00674E0B" w:rsidRPr="00C846DA">
              <w:rPr>
                <w:rStyle w:val="Hyperlink"/>
                <w:noProof/>
              </w:rPr>
              <w:t>Executive Summary</w:t>
            </w:r>
            <w:r w:rsidR="00674E0B">
              <w:rPr>
                <w:noProof/>
                <w:webHidden/>
              </w:rPr>
              <w:tab/>
            </w:r>
            <w:r w:rsidR="00674E0B">
              <w:rPr>
                <w:noProof/>
                <w:webHidden/>
              </w:rPr>
              <w:fldChar w:fldCharType="begin"/>
            </w:r>
            <w:r w:rsidR="00674E0B">
              <w:rPr>
                <w:noProof/>
                <w:webHidden/>
              </w:rPr>
              <w:instrText xml:space="preserve"> PAGEREF _Toc167959043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17E62BA8" w14:textId="4CE910BF"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4" w:history="1">
            <w:r w:rsidR="00674E0B" w:rsidRPr="00C846DA">
              <w:rPr>
                <w:rStyle w:val="Hyperlink"/>
                <w:noProof/>
              </w:rPr>
              <w:t>Table of Contents</w:t>
            </w:r>
            <w:r w:rsidR="00674E0B">
              <w:rPr>
                <w:noProof/>
                <w:webHidden/>
              </w:rPr>
              <w:tab/>
            </w:r>
            <w:r w:rsidR="00674E0B">
              <w:rPr>
                <w:noProof/>
                <w:webHidden/>
              </w:rPr>
              <w:fldChar w:fldCharType="begin"/>
            </w:r>
            <w:r w:rsidR="00674E0B">
              <w:rPr>
                <w:noProof/>
                <w:webHidden/>
              </w:rPr>
              <w:instrText xml:space="preserve"> PAGEREF _Toc167959044 \h </w:instrText>
            </w:r>
            <w:r w:rsidR="00674E0B">
              <w:rPr>
                <w:noProof/>
                <w:webHidden/>
              </w:rPr>
            </w:r>
            <w:r w:rsidR="00674E0B">
              <w:rPr>
                <w:noProof/>
                <w:webHidden/>
              </w:rPr>
              <w:fldChar w:fldCharType="separate"/>
            </w:r>
            <w:r w:rsidR="00674E0B">
              <w:rPr>
                <w:noProof/>
                <w:webHidden/>
              </w:rPr>
              <w:t>9</w:t>
            </w:r>
            <w:r w:rsidR="00674E0B">
              <w:rPr>
                <w:noProof/>
                <w:webHidden/>
              </w:rPr>
              <w:fldChar w:fldCharType="end"/>
            </w:r>
          </w:hyperlink>
        </w:p>
        <w:p w14:paraId="742585CC" w14:textId="483A978C"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5" w:history="1">
            <w:r w:rsidR="00674E0B" w:rsidRPr="00C846DA">
              <w:rPr>
                <w:rStyle w:val="Hyperlink"/>
                <w:noProof/>
              </w:rPr>
              <w:t>List of Figures</w:t>
            </w:r>
            <w:r w:rsidR="00674E0B">
              <w:rPr>
                <w:noProof/>
                <w:webHidden/>
              </w:rPr>
              <w:tab/>
            </w:r>
            <w:r w:rsidR="00674E0B">
              <w:rPr>
                <w:noProof/>
                <w:webHidden/>
              </w:rPr>
              <w:fldChar w:fldCharType="begin"/>
            </w:r>
            <w:r w:rsidR="00674E0B">
              <w:rPr>
                <w:noProof/>
                <w:webHidden/>
              </w:rPr>
              <w:instrText xml:space="preserve"> PAGEREF _Toc167959045 \h </w:instrText>
            </w:r>
            <w:r w:rsidR="00674E0B">
              <w:rPr>
                <w:noProof/>
                <w:webHidden/>
              </w:rPr>
            </w:r>
            <w:r w:rsidR="00674E0B">
              <w:rPr>
                <w:noProof/>
                <w:webHidden/>
              </w:rPr>
              <w:fldChar w:fldCharType="separate"/>
            </w:r>
            <w:r w:rsidR="00674E0B">
              <w:rPr>
                <w:noProof/>
                <w:webHidden/>
              </w:rPr>
              <w:t>13</w:t>
            </w:r>
            <w:r w:rsidR="00674E0B">
              <w:rPr>
                <w:noProof/>
                <w:webHidden/>
              </w:rPr>
              <w:fldChar w:fldCharType="end"/>
            </w:r>
          </w:hyperlink>
        </w:p>
        <w:p w14:paraId="5E8AE509" w14:textId="56DA9CFD"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6" w:history="1">
            <w:r w:rsidR="00674E0B" w:rsidRPr="00C846DA">
              <w:rPr>
                <w:rStyle w:val="Hyperlink"/>
                <w:noProof/>
              </w:rPr>
              <w:t>List of Tables</w:t>
            </w:r>
            <w:r w:rsidR="00674E0B">
              <w:rPr>
                <w:noProof/>
                <w:webHidden/>
              </w:rPr>
              <w:tab/>
            </w:r>
            <w:r w:rsidR="00674E0B">
              <w:rPr>
                <w:noProof/>
                <w:webHidden/>
              </w:rPr>
              <w:fldChar w:fldCharType="begin"/>
            </w:r>
            <w:r w:rsidR="00674E0B">
              <w:rPr>
                <w:noProof/>
                <w:webHidden/>
              </w:rPr>
              <w:instrText xml:space="preserve"> PAGEREF _Toc167959046 \h </w:instrText>
            </w:r>
            <w:r w:rsidR="00674E0B">
              <w:rPr>
                <w:noProof/>
                <w:webHidden/>
              </w:rPr>
            </w:r>
            <w:r w:rsidR="00674E0B">
              <w:rPr>
                <w:noProof/>
                <w:webHidden/>
              </w:rPr>
              <w:fldChar w:fldCharType="separate"/>
            </w:r>
            <w:r w:rsidR="00674E0B">
              <w:rPr>
                <w:noProof/>
                <w:webHidden/>
              </w:rPr>
              <w:t>14</w:t>
            </w:r>
            <w:r w:rsidR="00674E0B">
              <w:rPr>
                <w:noProof/>
                <w:webHidden/>
              </w:rPr>
              <w:fldChar w:fldCharType="end"/>
            </w:r>
          </w:hyperlink>
        </w:p>
        <w:p w14:paraId="118162EA" w14:textId="54734977"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7" w:history="1">
            <w:r w:rsidR="00674E0B" w:rsidRPr="00C846DA">
              <w:rPr>
                <w:rStyle w:val="Hyperlink"/>
                <w:noProof/>
              </w:rPr>
              <w:t>List of Abbreviations</w:t>
            </w:r>
            <w:r w:rsidR="00674E0B">
              <w:rPr>
                <w:noProof/>
                <w:webHidden/>
              </w:rPr>
              <w:tab/>
            </w:r>
            <w:r w:rsidR="00674E0B">
              <w:rPr>
                <w:noProof/>
                <w:webHidden/>
              </w:rPr>
              <w:fldChar w:fldCharType="begin"/>
            </w:r>
            <w:r w:rsidR="00674E0B">
              <w:rPr>
                <w:noProof/>
                <w:webHidden/>
              </w:rPr>
              <w:instrText xml:space="preserve"> PAGEREF _Toc167959047 \h </w:instrText>
            </w:r>
            <w:r w:rsidR="00674E0B">
              <w:rPr>
                <w:noProof/>
                <w:webHidden/>
              </w:rPr>
            </w:r>
            <w:r w:rsidR="00674E0B">
              <w:rPr>
                <w:noProof/>
                <w:webHidden/>
              </w:rPr>
              <w:fldChar w:fldCharType="separate"/>
            </w:r>
            <w:r w:rsidR="00674E0B">
              <w:rPr>
                <w:noProof/>
                <w:webHidden/>
              </w:rPr>
              <w:t>15</w:t>
            </w:r>
            <w:r w:rsidR="00674E0B">
              <w:rPr>
                <w:noProof/>
                <w:webHidden/>
              </w:rPr>
              <w:fldChar w:fldCharType="end"/>
            </w:r>
          </w:hyperlink>
        </w:p>
        <w:p w14:paraId="2BBC59EA" w14:textId="6D5DC6A6"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8" w:history="1">
            <w:r w:rsidR="00674E0B" w:rsidRPr="00C846DA">
              <w:rPr>
                <w:rStyle w:val="Hyperlink"/>
                <w:noProof/>
              </w:rPr>
              <w:t>Chapter 1</w:t>
            </w:r>
            <w:r w:rsidR="00674E0B">
              <w:rPr>
                <w:noProof/>
                <w:webHidden/>
              </w:rPr>
              <w:tab/>
            </w:r>
            <w:r w:rsidR="00674E0B">
              <w:rPr>
                <w:noProof/>
                <w:webHidden/>
              </w:rPr>
              <w:fldChar w:fldCharType="begin"/>
            </w:r>
            <w:r w:rsidR="00674E0B">
              <w:rPr>
                <w:noProof/>
                <w:webHidden/>
              </w:rPr>
              <w:instrText xml:space="preserve"> PAGEREF _Toc167959048 \h </w:instrText>
            </w:r>
            <w:r w:rsidR="00674E0B">
              <w:rPr>
                <w:noProof/>
                <w:webHidden/>
              </w:rPr>
            </w:r>
            <w:r w:rsidR="00674E0B">
              <w:rPr>
                <w:noProof/>
                <w:webHidden/>
              </w:rPr>
              <w:fldChar w:fldCharType="separate"/>
            </w:r>
            <w:r w:rsidR="00674E0B">
              <w:rPr>
                <w:noProof/>
                <w:webHidden/>
              </w:rPr>
              <w:t>1</w:t>
            </w:r>
            <w:r w:rsidR="00674E0B">
              <w:rPr>
                <w:noProof/>
                <w:webHidden/>
              </w:rPr>
              <w:fldChar w:fldCharType="end"/>
            </w:r>
          </w:hyperlink>
        </w:p>
        <w:p w14:paraId="73D2349B" w14:textId="522CB275"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49" w:history="1">
            <w:r w:rsidR="00674E0B" w:rsidRPr="00C846DA">
              <w:rPr>
                <w:rStyle w:val="Hyperlink"/>
                <w:noProof/>
              </w:rPr>
              <w:t>Introduction &amp; Background</w:t>
            </w:r>
            <w:r w:rsidR="00674E0B">
              <w:rPr>
                <w:noProof/>
                <w:webHidden/>
              </w:rPr>
              <w:tab/>
            </w:r>
            <w:r w:rsidR="00674E0B">
              <w:rPr>
                <w:noProof/>
                <w:webHidden/>
              </w:rPr>
              <w:fldChar w:fldCharType="begin"/>
            </w:r>
            <w:r w:rsidR="00674E0B">
              <w:rPr>
                <w:noProof/>
                <w:webHidden/>
              </w:rPr>
              <w:instrText xml:space="preserve"> PAGEREF _Toc167959049 \h </w:instrText>
            </w:r>
            <w:r w:rsidR="00674E0B">
              <w:rPr>
                <w:noProof/>
                <w:webHidden/>
              </w:rPr>
            </w:r>
            <w:r w:rsidR="00674E0B">
              <w:rPr>
                <w:noProof/>
                <w:webHidden/>
              </w:rPr>
              <w:fldChar w:fldCharType="separate"/>
            </w:r>
            <w:r w:rsidR="00674E0B">
              <w:rPr>
                <w:noProof/>
                <w:webHidden/>
              </w:rPr>
              <w:t>1</w:t>
            </w:r>
            <w:r w:rsidR="00674E0B">
              <w:rPr>
                <w:noProof/>
                <w:webHidden/>
              </w:rPr>
              <w:fldChar w:fldCharType="end"/>
            </w:r>
          </w:hyperlink>
        </w:p>
        <w:p w14:paraId="62390CE7" w14:textId="7C183F39"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0" w:history="1">
            <w:r w:rsidR="00674E0B" w:rsidRPr="00C846DA">
              <w:rPr>
                <w:rStyle w:val="Hyperlink"/>
                <w:noProof/>
              </w:rPr>
              <w:t>1.1.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Background</w:t>
            </w:r>
            <w:r w:rsidR="00674E0B">
              <w:rPr>
                <w:noProof/>
                <w:webHidden/>
              </w:rPr>
              <w:tab/>
            </w:r>
            <w:r w:rsidR="00674E0B">
              <w:rPr>
                <w:noProof/>
                <w:webHidden/>
              </w:rPr>
              <w:fldChar w:fldCharType="begin"/>
            </w:r>
            <w:r w:rsidR="00674E0B">
              <w:rPr>
                <w:noProof/>
                <w:webHidden/>
              </w:rPr>
              <w:instrText xml:space="preserve"> PAGEREF _Toc167959050 \h </w:instrText>
            </w:r>
            <w:r w:rsidR="00674E0B">
              <w:rPr>
                <w:noProof/>
                <w:webHidden/>
              </w:rPr>
            </w:r>
            <w:r w:rsidR="00674E0B">
              <w:rPr>
                <w:noProof/>
                <w:webHidden/>
              </w:rPr>
              <w:fldChar w:fldCharType="separate"/>
            </w:r>
            <w:r w:rsidR="00674E0B">
              <w:rPr>
                <w:noProof/>
                <w:webHidden/>
              </w:rPr>
              <w:t>2</w:t>
            </w:r>
            <w:r w:rsidR="00674E0B">
              <w:rPr>
                <w:noProof/>
                <w:webHidden/>
              </w:rPr>
              <w:fldChar w:fldCharType="end"/>
            </w:r>
          </w:hyperlink>
        </w:p>
        <w:p w14:paraId="41B0D7A7" w14:textId="1C995F04"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1" w:history="1">
            <w:r w:rsidR="00674E0B" w:rsidRPr="00C846DA">
              <w:rPr>
                <w:rStyle w:val="Hyperlink"/>
                <w:noProof/>
              </w:rPr>
              <w:t>1.2.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Motivations and Challenges</w:t>
            </w:r>
            <w:r w:rsidR="00674E0B">
              <w:rPr>
                <w:noProof/>
                <w:webHidden/>
              </w:rPr>
              <w:tab/>
            </w:r>
            <w:r w:rsidR="00674E0B">
              <w:rPr>
                <w:noProof/>
                <w:webHidden/>
              </w:rPr>
              <w:fldChar w:fldCharType="begin"/>
            </w:r>
            <w:r w:rsidR="00674E0B">
              <w:rPr>
                <w:noProof/>
                <w:webHidden/>
              </w:rPr>
              <w:instrText xml:space="preserve"> PAGEREF _Toc167959051 \h </w:instrText>
            </w:r>
            <w:r w:rsidR="00674E0B">
              <w:rPr>
                <w:noProof/>
                <w:webHidden/>
              </w:rPr>
            </w:r>
            <w:r w:rsidR="00674E0B">
              <w:rPr>
                <w:noProof/>
                <w:webHidden/>
              </w:rPr>
              <w:fldChar w:fldCharType="separate"/>
            </w:r>
            <w:r w:rsidR="00674E0B">
              <w:rPr>
                <w:noProof/>
                <w:webHidden/>
              </w:rPr>
              <w:t>2</w:t>
            </w:r>
            <w:r w:rsidR="00674E0B">
              <w:rPr>
                <w:noProof/>
                <w:webHidden/>
              </w:rPr>
              <w:fldChar w:fldCharType="end"/>
            </w:r>
          </w:hyperlink>
        </w:p>
        <w:p w14:paraId="384E046D" w14:textId="6F43517F"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2" w:history="1">
            <w:r w:rsidR="00674E0B" w:rsidRPr="00C846DA">
              <w:rPr>
                <w:rStyle w:val="Hyperlink"/>
                <w:noProof/>
              </w:rPr>
              <w:t>1.3.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Goals and Objectives</w:t>
            </w:r>
            <w:r w:rsidR="00674E0B">
              <w:rPr>
                <w:noProof/>
                <w:webHidden/>
              </w:rPr>
              <w:tab/>
            </w:r>
            <w:r w:rsidR="00674E0B">
              <w:rPr>
                <w:noProof/>
                <w:webHidden/>
              </w:rPr>
              <w:fldChar w:fldCharType="begin"/>
            </w:r>
            <w:r w:rsidR="00674E0B">
              <w:rPr>
                <w:noProof/>
                <w:webHidden/>
              </w:rPr>
              <w:instrText xml:space="preserve"> PAGEREF _Toc167959052 \h </w:instrText>
            </w:r>
            <w:r w:rsidR="00674E0B">
              <w:rPr>
                <w:noProof/>
                <w:webHidden/>
              </w:rPr>
            </w:r>
            <w:r w:rsidR="00674E0B">
              <w:rPr>
                <w:noProof/>
                <w:webHidden/>
              </w:rPr>
              <w:fldChar w:fldCharType="separate"/>
            </w:r>
            <w:r w:rsidR="00674E0B">
              <w:rPr>
                <w:noProof/>
                <w:webHidden/>
              </w:rPr>
              <w:t>3</w:t>
            </w:r>
            <w:r w:rsidR="00674E0B">
              <w:rPr>
                <w:noProof/>
                <w:webHidden/>
              </w:rPr>
              <w:fldChar w:fldCharType="end"/>
            </w:r>
          </w:hyperlink>
        </w:p>
        <w:p w14:paraId="240C8C83" w14:textId="5CB085A2"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3" w:history="1">
            <w:r w:rsidR="00674E0B" w:rsidRPr="00C846DA">
              <w:rPr>
                <w:rStyle w:val="Hyperlink"/>
                <w:noProof/>
              </w:rPr>
              <w:t>1.4.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Literature Review/Existing Solutions</w:t>
            </w:r>
            <w:r w:rsidR="00674E0B">
              <w:rPr>
                <w:noProof/>
                <w:webHidden/>
              </w:rPr>
              <w:tab/>
            </w:r>
            <w:r w:rsidR="00674E0B">
              <w:rPr>
                <w:noProof/>
                <w:webHidden/>
              </w:rPr>
              <w:fldChar w:fldCharType="begin"/>
            </w:r>
            <w:r w:rsidR="00674E0B">
              <w:rPr>
                <w:noProof/>
                <w:webHidden/>
              </w:rPr>
              <w:instrText xml:space="preserve"> PAGEREF _Toc167959053 \h </w:instrText>
            </w:r>
            <w:r w:rsidR="00674E0B">
              <w:rPr>
                <w:noProof/>
                <w:webHidden/>
              </w:rPr>
            </w:r>
            <w:r w:rsidR="00674E0B">
              <w:rPr>
                <w:noProof/>
                <w:webHidden/>
              </w:rPr>
              <w:fldChar w:fldCharType="separate"/>
            </w:r>
            <w:r w:rsidR="00674E0B">
              <w:rPr>
                <w:noProof/>
                <w:webHidden/>
              </w:rPr>
              <w:t>3</w:t>
            </w:r>
            <w:r w:rsidR="00674E0B">
              <w:rPr>
                <w:noProof/>
                <w:webHidden/>
              </w:rPr>
              <w:fldChar w:fldCharType="end"/>
            </w:r>
          </w:hyperlink>
        </w:p>
        <w:p w14:paraId="107738F0" w14:textId="263F6FF3"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4" w:history="1">
            <w:r w:rsidR="00674E0B" w:rsidRPr="00C846DA">
              <w:rPr>
                <w:rStyle w:val="Hyperlink"/>
                <w:noProof/>
              </w:rPr>
              <w:t>1.5.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Gap Analysis</w:t>
            </w:r>
            <w:r w:rsidR="00674E0B">
              <w:rPr>
                <w:noProof/>
                <w:webHidden/>
              </w:rPr>
              <w:tab/>
            </w:r>
            <w:r w:rsidR="00674E0B">
              <w:rPr>
                <w:noProof/>
                <w:webHidden/>
              </w:rPr>
              <w:fldChar w:fldCharType="begin"/>
            </w:r>
            <w:r w:rsidR="00674E0B">
              <w:rPr>
                <w:noProof/>
                <w:webHidden/>
              </w:rPr>
              <w:instrText xml:space="preserve"> PAGEREF _Toc167959054 \h </w:instrText>
            </w:r>
            <w:r w:rsidR="00674E0B">
              <w:rPr>
                <w:noProof/>
                <w:webHidden/>
              </w:rPr>
            </w:r>
            <w:r w:rsidR="00674E0B">
              <w:rPr>
                <w:noProof/>
                <w:webHidden/>
              </w:rPr>
              <w:fldChar w:fldCharType="separate"/>
            </w:r>
            <w:r w:rsidR="00674E0B">
              <w:rPr>
                <w:noProof/>
                <w:webHidden/>
              </w:rPr>
              <w:t>3</w:t>
            </w:r>
            <w:r w:rsidR="00674E0B">
              <w:rPr>
                <w:noProof/>
                <w:webHidden/>
              </w:rPr>
              <w:fldChar w:fldCharType="end"/>
            </w:r>
          </w:hyperlink>
        </w:p>
        <w:p w14:paraId="48CFFD45" w14:textId="6FF3C5B6"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5" w:history="1">
            <w:r w:rsidR="00674E0B" w:rsidRPr="00C846DA">
              <w:rPr>
                <w:rStyle w:val="Hyperlink"/>
                <w:noProof/>
              </w:rPr>
              <w:t>1.6.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Proposed Solution</w:t>
            </w:r>
            <w:r w:rsidR="00674E0B">
              <w:rPr>
                <w:noProof/>
                <w:webHidden/>
              </w:rPr>
              <w:tab/>
            </w:r>
            <w:r w:rsidR="00674E0B">
              <w:rPr>
                <w:noProof/>
                <w:webHidden/>
              </w:rPr>
              <w:fldChar w:fldCharType="begin"/>
            </w:r>
            <w:r w:rsidR="00674E0B">
              <w:rPr>
                <w:noProof/>
                <w:webHidden/>
              </w:rPr>
              <w:instrText xml:space="preserve"> PAGEREF _Toc167959055 \h </w:instrText>
            </w:r>
            <w:r w:rsidR="00674E0B">
              <w:rPr>
                <w:noProof/>
                <w:webHidden/>
              </w:rPr>
            </w:r>
            <w:r w:rsidR="00674E0B">
              <w:rPr>
                <w:noProof/>
                <w:webHidden/>
              </w:rPr>
              <w:fldChar w:fldCharType="separate"/>
            </w:r>
            <w:r w:rsidR="00674E0B">
              <w:rPr>
                <w:noProof/>
                <w:webHidden/>
              </w:rPr>
              <w:t>4</w:t>
            </w:r>
            <w:r w:rsidR="00674E0B">
              <w:rPr>
                <w:noProof/>
                <w:webHidden/>
              </w:rPr>
              <w:fldChar w:fldCharType="end"/>
            </w:r>
          </w:hyperlink>
        </w:p>
        <w:p w14:paraId="6E340EBD" w14:textId="3D205EA4"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56" w:history="1">
            <w:r w:rsidR="00674E0B" w:rsidRPr="00C846DA">
              <w:rPr>
                <w:rStyle w:val="Hyperlink"/>
                <w:noProof/>
              </w:rPr>
              <w:t>1.7.</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Project Plan</w:t>
            </w:r>
            <w:r w:rsidR="00674E0B">
              <w:rPr>
                <w:noProof/>
                <w:webHidden/>
              </w:rPr>
              <w:tab/>
            </w:r>
            <w:r w:rsidR="00674E0B">
              <w:rPr>
                <w:noProof/>
                <w:webHidden/>
              </w:rPr>
              <w:fldChar w:fldCharType="begin"/>
            </w:r>
            <w:r w:rsidR="00674E0B">
              <w:rPr>
                <w:noProof/>
                <w:webHidden/>
              </w:rPr>
              <w:instrText xml:space="preserve"> PAGEREF _Toc167959056 \h </w:instrText>
            </w:r>
            <w:r w:rsidR="00674E0B">
              <w:rPr>
                <w:noProof/>
                <w:webHidden/>
              </w:rPr>
            </w:r>
            <w:r w:rsidR="00674E0B">
              <w:rPr>
                <w:noProof/>
                <w:webHidden/>
              </w:rPr>
              <w:fldChar w:fldCharType="separate"/>
            </w:r>
            <w:r w:rsidR="00674E0B">
              <w:rPr>
                <w:noProof/>
                <w:webHidden/>
              </w:rPr>
              <w:t>4</w:t>
            </w:r>
            <w:r w:rsidR="00674E0B">
              <w:rPr>
                <w:noProof/>
                <w:webHidden/>
              </w:rPr>
              <w:fldChar w:fldCharType="end"/>
            </w:r>
          </w:hyperlink>
        </w:p>
        <w:p w14:paraId="5E265E39" w14:textId="73379FDD"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57" w:history="1">
            <w:r w:rsidR="00674E0B" w:rsidRPr="00C846DA">
              <w:rPr>
                <w:rStyle w:val="Hyperlink"/>
                <w:noProof/>
              </w:rPr>
              <w:t>1.7.1.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Work Breakdown Structure</w:t>
            </w:r>
            <w:r w:rsidR="00674E0B">
              <w:rPr>
                <w:noProof/>
                <w:webHidden/>
              </w:rPr>
              <w:tab/>
            </w:r>
            <w:r w:rsidR="00674E0B">
              <w:rPr>
                <w:noProof/>
                <w:webHidden/>
              </w:rPr>
              <w:fldChar w:fldCharType="begin"/>
            </w:r>
            <w:r w:rsidR="00674E0B">
              <w:rPr>
                <w:noProof/>
                <w:webHidden/>
              </w:rPr>
              <w:instrText xml:space="preserve"> PAGEREF _Toc167959057 \h </w:instrText>
            </w:r>
            <w:r w:rsidR="00674E0B">
              <w:rPr>
                <w:noProof/>
                <w:webHidden/>
              </w:rPr>
            </w:r>
            <w:r w:rsidR="00674E0B">
              <w:rPr>
                <w:noProof/>
                <w:webHidden/>
              </w:rPr>
              <w:fldChar w:fldCharType="separate"/>
            </w:r>
            <w:r w:rsidR="00674E0B">
              <w:rPr>
                <w:noProof/>
                <w:webHidden/>
              </w:rPr>
              <w:t>4</w:t>
            </w:r>
            <w:r w:rsidR="00674E0B">
              <w:rPr>
                <w:noProof/>
                <w:webHidden/>
              </w:rPr>
              <w:fldChar w:fldCharType="end"/>
            </w:r>
          </w:hyperlink>
        </w:p>
        <w:p w14:paraId="00F98A66" w14:textId="60E914C0"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58" w:history="1">
            <w:r w:rsidR="00674E0B" w:rsidRPr="00C846DA">
              <w:rPr>
                <w:rStyle w:val="Hyperlink"/>
                <w:noProof/>
              </w:rPr>
              <w:t>1.7.2.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Roles &amp; Responsibility Matrix</w:t>
            </w:r>
            <w:r w:rsidR="00674E0B">
              <w:rPr>
                <w:noProof/>
                <w:webHidden/>
              </w:rPr>
              <w:tab/>
            </w:r>
            <w:r w:rsidR="00674E0B">
              <w:rPr>
                <w:noProof/>
                <w:webHidden/>
              </w:rPr>
              <w:fldChar w:fldCharType="begin"/>
            </w:r>
            <w:r w:rsidR="00674E0B">
              <w:rPr>
                <w:noProof/>
                <w:webHidden/>
              </w:rPr>
              <w:instrText xml:space="preserve"> PAGEREF _Toc167959058 \h </w:instrText>
            </w:r>
            <w:r w:rsidR="00674E0B">
              <w:rPr>
                <w:noProof/>
                <w:webHidden/>
              </w:rPr>
            </w:r>
            <w:r w:rsidR="00674E0B">
              <w:rPr>
                <w:noProof/>
                <w:webHidden/>
              </w:rPr>
              <w:fldChar w:fldCharType="separate"/>
            </w:r>
            <w:r w:rsidR="00674E0B">
              <w:rPr>
                <w:noProof/>
                <w:webHidden/>
              </w:rPr>
              <w:t>5</w:t>
            </w:r>
            <w:r w:rsidR="00674E0B">
              <w:rPr>
                <w:noProof/>
                <w:webHidden/>
              </w:rPr>
              <w:fldChar w:fldCharType="end"/>
            </w:r>
          </w:hyperlink>
        </w:p>
        <w:p w14:paraId="003F2ECB" w14:textId="082E7392"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59" w:history="1">
            <w:r w:rsidR="00674E0B" w:rsidRPr="00C846DA">
              <w:rPr>
                <w:rStyle w:val="Hyperlink"/>
                <w:noProof/>
              </w:rPr>
              <w:t>1.7.3.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Gantt Chart</w:t>
            </w:r>
            <w:r w:rsidR="00674E0B">
              <w:rPr>
                <w:noProof/>
                <w:webHidden/>
              </w:rPr>
              <w:tab/>
            </w:r>
            <w:r w:rsidR="00674E0B">
              <w:rPr>
                <w:noProof/>
                <w:webHidden/>
              </w:rPr>
              <w:fldChar w:fldCharType="begin"/>
            </w:r>
            <w:r w:rsidR="00674E0B">
              <w:rPr>
                <w:noProof/>
                <w:webHidden/>
              </w:rPr>
              <w:instrText xml:space="preserve"> PAGEREF _Toc167959059 \h </w:instrText>
            </w:r>
            <w:r w:rsidR="00674E0B">
              <w:rPr>
                <w:noProof/>
                <w:webHidden/>
              </w:rPr>
            </w:r>
            <w:r w:rsidR="00674E0B">
              <w:rPr>
                <w:noProof/>
                <w:webHidden/>
              </w:rPr>
              <w:fldChar w:fldCharType="separate"/>
            </w:r>
            <w:r w:rsidR="00674E0B">
              <w:rPr>
                <w:noProof/>
                <w:webHidden/>
              </w:rPr>
              <w:t>6</w:t>
            </w:r>
            <w:r w:rsidR="00674E0B">
              <w:rPr>
                <w:noProof/>
                <w:webHidden/>
              </w:rPr>
              <w:fldChar w:fldCharType="end"/>
            </w:r>
          </w:hyperlink>
        </w:p>
        <w:p w14:paraId="12F2DD05" w14:textId="2EA0D129"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60" w:history="1">
            <w:r w:rsidR="00674E0B" w:rsidRPr="00C846DA">
              <w:rPr>
                <w:rStyle w:val="Hyperlink"/>
                <w:noProof/>
              </w:rPr>
              <w:t>1.8.</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Report Outline</w:t>
            </w:r>
            <w:r w:rsidR="00674E0B">
              <w:rPr>
                <w:noProof/>
                <w:webHidden/>
              </w:rPr>
              <w:tab/>
            </w:r>
            <w:r w:rsidR="00674E0B">
              <w:rPr>
                <w:noProof/>
                <w:webHidden/>
              </w:rPr>
              <w:fldChar w:fldCharType="begin"/>
            </w:r>
            <w:r w:rsidR="00674E0B">
              <w:rPr>
                <w:noProof/>
                <w:webHidden/>
              </w:rPr>
              <w:instrText xml:space="preserve"> PAGEREF _Toc167959060 \h </w:instrText>
            </w:r>
            <w:r w:rsidR="00674E0B">
              <w:rPr>
                <w:noProof/>
                <w:webHidden/>
              </w:rPr>
            </w:r>
            <w:r w:rsidR="00674E0B">
              <w:rPr>
                <w:noProof/>
                <w:webHidden/>
              </w:rPr>
              <w:fldChar w:fldCharType="separate"/>
            </w:r>
            <w:r w:rsidR="00674E0B">
              <w:rPr>
                <w:noProof/>
                <w:webHidden/>
              </w:rPr>
              <w:t>6</w:t>
            </w:r>
            <w:r w:rsidR="00674E0B">
              <w:rPr>
                <w:noProof/>
                <w:webHidden/>
              </w:rPr>
              <w:fldChar w:fldCharType="end"/>
            </w:r>
          </w:hyperlink>
        </w:p>
        <w:p w14:paraId="0A15BB6F" w14:textId="03ED2629"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61" w:history="1">
            <w:r w:rsidR="00674E0B" w:rsidRPr="00C846DA">
              <w:rPr>
                <w:rStyle w:val="Hyperlink"/>
                <w:noProof/>
              </w:rPr>
              <w:t>Chapter 2</w:t>
            </w:r>
            <w:r w:rsidR="00674E0B">
              <w:rPr>
                <w:noProof/>
                <w:webHidden/>
              </w:rPr>
              <w:tab/>
            </w:r>
            <w:r w:rsidR="00674E0B">
              <w:rPr>
                <w:noProof/>
                <w:webHidden/>
              </w:rPr>
              <w:fldChar w:fldCharType="begin"/>
            </w:r>
            <w:r w:rsidR="00674E0B">
              <w:rPr>
                <w:noProof/>
                <w:webHidden/>
              </w:rPr>
              <w:instrText xml:space="preserve"> PAGEREF _Toc167959061 \h </w:instrText>
            </w:r>
            <w:r w:rsidR="00674E0B">
              <w:rPr>
                <w:noProof/>
                <w:webHidden/>
              </w:rPr>
            </w:r>
            <w:r w:rsidR="00674E0B">
              <w:rPr>
                <w:noProof/>
                <w:webHidden/>
              </w:rPr>
              <w:fldChar w:fldCharType="separate"/>
            </w:r>
            <w:r w:rsidR="00674E0B">
              <w:rPr>
                <w:noProof/>
                <w:webHidden/>
              </w:rPr>
              <w:t>7</w:t>
            </w:r>
            <w:r w:rsidR="00674E0B">
              <w:rPr>
                <w:noProof/>
                <w:webHidden/>
              </w:rPr>
              <w:fldChar w:fldCharType="end"/>
            </w:r>
          </w:hyperlink>
        </w:p>
        <w:p w14:paraId="7EC43849" w14:textId="0013C4CA"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062" w:history="1">
            <w:r w:rsidR="00674E0B" w:rsidRPr="00C846DA">
              <w:rPr>
                <w:rStyle w:val="Hyperlink"/>
                <w:noProof/>
              </w:rPr>
              <w:t>Software Requirement Specifications</w:t>
            </w:r>
            <w:r w:rsidR="00674E0B">
              <w:rPr>
                <w:noProof/>
                <w:webHidden/>
              </w:rPr>
              <w:tab/>
            </w:r>
            <w:r w:rsidR="00674E0B">
              <w:rPr>
                <w:noProof/>
                <w:webHidden/>
              </w:rPr>
              <w:fldChar w:fldCharType="begin"/>
            </w:r>
            <w:r w:rsidR="00674E0B">
              <w:rPr>
                <w:noProof/>
                <w:webHidden/>
              </w:rPr>
              <w:instrText xml:space="preserve"> PAGEREF _Toc167959062 \h </w:instrText>
            </w:r>
            <w:r w:rsidR="00674E0B">
              <w:rPr>
                <w:noProof/>
                <w:webHidden/>
              </w:rPr>
            </w:r>
            <w:r w:rsidR="00674E0B">
              <w:rPr>
                <w:noProof/>
                <w:webHidden/>
              </w:rPr>
              <w:fldChar w:fldCharType="separate"/>
            </w:r>
            <w:r w:rsidR="00674E0B">
              <w:rPr>
                <w:noProof/>
                <w:webHidden/>
              </w:rPr>
              <w:t>7</w:t>
            </w:r>
            <w:r w:rsidR="00674E0B">
              <w:rPr>
                <w:noProof/>
                <w:webHidden/>
              </w:rPr>
              <w:fldChar w:fldCharType="end"/>
            </w:r>
          </w:hyperlink>
        </w:p>
        <w:p w14:paraId="48B033BE" w14:textId="2B35D7C5"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63" w:history="1">
            <w:r w:rsidR="00674E0B" w:rsidRPr="00C846DA">
              <w:rPr>
                <w:rStyle w:val="Hyperlink"/>
                <w:noProof/>
              </w:rPr>
              <w:t>1.1.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Introduction</w:t>
            </w:r>
            <w:r w:rsidR="00674E0B">
              <w:rPr>
                <w:noProof/>
                <w:webHidden/>
              </w:rPr>
              <w:tab/>
            </w:r>
            <w:r w:rsidR="00674E0B">
              <w:rPr>
                <w:noProof/>
                <w:webHidden/>
              </w:rPr>
              <w:fldChar w:fldCharType="begin"/>
            </w:r>
            <w:r w:rsidR="00674E0B">
              <w:rPr>
                <w:noProof/>
                <w:webHidden/>
              </w:rPr>
              <w:instrText xml:space="preserve"> PAGEREF _Toc167959063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2ABDD72B" w14:textId="6FABA042"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64" w:history="1">
            <w:r w:rsidR="00674E0B" w:rsidRPr="00C846DA">
              <w:rPr>
                <w:rStyle w:val="Hyperlink"/>
                <w:noProof/>
              </w:rPr>
              <w:t>1.1.1.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Purpose</w:t>
            </w:r>
            <w:r w:rsidR="00674E0B">
              <w:rPr>
                <w:noProof/>
                <w:webHidden/>
              </w:rPr>
              <w:tab/>
            </w:r>
            <w:r w:rsidR="00674E0B">
              <w:rPr>
                <w:noProof/>
                <w:webHidden/>
              </w:rPr>
              <w:fldChar w:fldCharType="begin"/>
            </w:r>
            <w:r w:rsidR="00674E0B">
              <w:rPr>
                <w:noProof/>
                <w:webHidden/>
              </w:rPr>
              <w:instrText xml:space="preserve"> PAGEREF _Toc167959064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4FF4499D" w14:textId="60BE447B"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65" w:history="1">
            <w:r w:rsidR="00674E0B" w:rsidRPr="00C846DA">
              <w:rPr>
                <w:rStyle w:val="Hyperlink"/>
                <w:noProof/>
              </w:rPr>
              <w:t>1.1.2.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Document Conventions</w:t>
            </w:r>
            <w:r w:rsidR="00674E0B">
              <w:rPr>
                <w:noProof/>
                <w:webHidden/>
              </w:rPr>
              <w:tab/>
            </w:r>
            <w:r w:rsidR="00674E0B">
              <w:rPr>
                <w:noProof/>
                <w:webHidden/>
              </w:rPr>
              <w:fldChar w:fldCharType="begin"/>
            </w:r>
            <w:r w:rsidR="00674E0B">
              <w:rPr>
                <w:noProof/>
                <w:webHidden/>
              </w:rPr>
              <w:instrText xml:space="preserve"> PAGEREF _Toc167959065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69B8E054" w14:textId="239F7332"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066" w:history="1">
            <w:r w:rsidR="00674E0B" w:rsidRPr="00C846DA">
              <w:rPr>
                <w:rStyle w:val="Hyperlink"/>
                <w:noProof/>
              </w:rPr>
              <w:t>Bold font could emphasize keywords or important terms. Highlighted text might signify critical requirements or areas needing special attention.</w:t>
            </w:r>
            <w:r w:rsidR="00674E0B">
              <w:rPr>
                <w:noProof/>
                <w:webHidden/>
              </w:rPr>
              <w:tab/>
            </w:r>
            <w:r w:rsidR="00674E0B">
              <w:rPr>
                <w:noProof/>
                <w:webHidden/>
              </w:rPr>
              <w:fldChar w:fldCharType="begin"/>
            </w:r>
            <w:r w:rsidR="00674E0B">
              <w:rPr>
                <w:noProof/>
                <w:webHidden/>
              </w:rPr>
              <w:instrText xml:space="preserve"> PAGEREF _Toc167959066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7482DD9D" w14:textId="66E2E411"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67" w:history="1">
            <w:r w:rsidR="00674E0B" w:rsidRPr="00C846DA">
              <w:rPr>
                <w:rStyle w:val="Hyperlink"/>
                <w:noProof/>
              </w:rPr>
              <w:t>1.1.3.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Intended Audience and Reading Suggestions</w:t>
            </w:r>
            <w:r w:rsidR="00674E0B">
              <w:rPr>
                <w:noProof/>
                <w:webHidden/>
              </w:rPr>
              <w:tab/>
            </w:r>
            <w:r w:rsidR="00674E0B">
              <w:rPr>
                <w:noProof/>
                <w:webHidden/>
              </w:rPr>
              <w:fldChar w:fldCharType="begin"/>
            </w:r>
            <w:r w:rsidR="00674E0B">
              <w:rPr>
                <w:noProof/>
                <w:webHidden/>
              </w:rPr>
              <w:instrText xml:space="preserve"> PAGEREF _Toc167959067 \h </w:instrText>
            </w:r>
            <w:r w:rsidR="00674E0B">
              <w:rPr>
                <w:noProof/>
                <w:webHidden/>
              </w:rPr>
            </w:r>
            <w:r w:rsidR="00674E0B">
              <w:rPr>
                <w:noProof/>
                <w:webHidden/>
              </w:rPr>
              <w:fldChar w:fldCharType="separate"/>
            </w:r>
            <w:r w:rsidR="00674E0B">
              <w:rPr>
                <w:noProof/>
                <w:webHidden/>
              </w:rPr>
              <w:t>8</w:t>
            </w:r>
            <w:r w:rsidR="00674E0B">
              <w:rPr>
                <w:noProof/>
                <w:webHidden/>
              </w:rPr>
              <w:fldChar w:fldCharType="end"/>
            </w:r>
          </w:hyperlink>
        </w:p>
        <w:p w14:paraId="5B7CCDD7" w14:textId="0B7D5D17"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68" w:history="1">
            <w:r w:rsidR="00674E0B" w:rsidRPr="00C846DA">
              <w:rPr>
                <w:rStyle w:val="Hyperlink"/>
                <w:noProof/>
              </w:rPr>
              <w:t>1.1.4.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Product Scope</w:t>
            </w:r>
            <w:r w:rsidR="00674E0B">
              <w:rPr>
                <w:noProof/>
                <w:webHidden/>
              </w:rPr>
              <w:tab/>
            </w:r>
            <w:r w:rsidR="00674E0B">
              <w:rPr>
                <w:noProof/>
                <w:webHidden/>
              </w:rPr>
              <w:fldChar w:fldCharType="begin"/>
            </w:r>
            <w:r w:rsidR="00674E0B">
              <w:rPr>
                <w:noProof/>
                <w:webHidden/>
              </w:rPr>
              <w:instrText xml:space="preserve"> PAGEREF _Toc167959068 \h </w:instrText>
            </w:r>
            <w:r w:rsidR="00674E0B">
              <w:rPr>
                <w:noProof/>
                <w:webHidden/>
              </w:rPr>
            </w:r>
            <w:r w:rsidR="00674E0B">
              <w:rPr>
                <w:noProof/>
                <w:webHidden/>
              </w:rPr>
              <w:fldChar w:fldCharType="separate"/>
            </w:r>
            <w:r w:rsidR="00674E0B">
              <w:rPr>
                <w:noProof/>
                <w:webHidden/>
              </w:rPr>
              <w:t>9</w:t>
            </w:r>
            <w:r w:rsidR="00674E0B">
              <w:rPr>
                <w:noProof/>
                <w:webHidden/>
              </w:rPr>
              <w:fldChar w:fldCharType="end"/>
            </w:r>
          </w:hyperlink>
        </w:p>
        <w:p w14:paraId="5DF18A0B" w14:textId="68BC3160"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69" w:history="1">
            <w:r w:rsidR="00674E0B" w:rsidRPr="00C846DA">
              <w:rPr>
                <w:rStyle w:val="Hyperlink"/>
                <w:noProof/>
              </w:rPr>
              <w:t>1.2.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Overall Description</w:t>
            </w:r>
            <w:r w:rsidR="00674E0B">
              <w:rPr>
                <w:noProof/>
                <w:webHidden/>
              </w:rPr>
              <w:tab/>
            </w:r>
            <w:r w:rsidR="00674E0B">
              <w:rPr>
                <w:noProof/>
                <w:webHidden/>
              </w:rPr>
              <w:fldChar w:fldCharType="begin"/>
            </w:r>
            <w:r w:rsidR="00674E0B">
              <w:rPr>
                <w:noProof/>
                <w:webHidden/>
              </w:rPr>
              <w:instrText xml:space="preserve"> PAGEREF _Toc167959069 \h </w:instrText>
            </w:r>
            <w:r w:rsidR="00674E0B">
              <w:rPr>
                <w:noProof/>
                <w:webHidden/>
              </w:rPr>
            </w:r>
            <w:r w:rsidR="00674E0B">
              <w:rPr>
                <w:noProof/>
                <w:webHidden/>
              </w:rPr>
              <w:fldChar w:fldCharType="separate"/>
            </w:r>
            <w:r w:rsidR="00674E0B">
              <w:rPr>
                <w:noProof/>
                <w:webHidden/>
              </w:rPr>
              <w:t>9</w:t>
            </w:r>
            <w:r w:rsidR="00674E0B">
              <w:rPr>
                <w:noProof/>
                <w:webHidden/>
              </w:rPr>
              <w:fldChar w:fldCharType="end"/>
            </w:r>
          </w:hyperlink>
        </w:p>
        <w:p w14:paraId="1649B924" w14:textId="57174AD8"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0" w:history="1">
            <w:r w:rsidR="00674E0B" w:rsidRPr="00C846DA">
              <w:rPr>
                <w:rStyle w:val="Hyperlink"/>
                <w:noProof/>
              </w:rPr>
              <w:t>1.2.1.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Product Perspective</w:t>
            </w:r>
            <w:r w:rsidR="00674E0B">
              <w:rPr>
                <w:noProof/>
                <w:webHidden/>
              </w:rPr>
              <w:tab/>
            </w:r>
            <w:r w:rsidR="00674E0B">
              <w:rPr>
                <w:noProof/>
                <w:webHidden/>
              </w:rPr>
              <w:fldChar w:fldCharType="begin"/>
            </w:r>
            <w:r w:rsidR="00674E0B">
              <w:rPr>
                <w:noProof/>
                <w:webHidden/>
              </w:rPr>
              <w:instrText xml:space="preserve"> PAGEREF _Toc167959070 \h </w:instrText>
            </w:r>
            <w:r w:rsidR="00674E0B">
              <w:rPr>
                <w:noProof/>
                <w:webHidden/>
              </w:rPr>
            </w:r>
            <w:r w:rsidR="00674E0B">
              <w:rPr>
                <w:noProof/>
                <w:webHidden/>
              </w:rPr>
              <w:fldChar w:fldCharType="separate"/>
            </w:r>
            <w:r w:rsidR="00674E0B">
              <w:rPr>
                <w:noProof/>
                <w:webHidden/>
              </w:rPr>
              <w:t>9</w:t>
            </w:r>
            <w:r w:rsidR="00674E0B">
              <w:rPr>
                <w:noProof/>
                <w:webHidden/>
              </w:rPr>
              <w:fldChar w:fldCharType="end"/>
            </w:r>
          </w:hyperlink>
        </w:p>
        <w:p w14:paraId="25505832" w14:textId="1972AE45"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1" w:history="1">
            <w:r w:rsidR="00674E0B" w:rsidRPr="00C846DA">
              <w:rPr>
                <w:rStyle w:val="Hyperlink"/>
                <w:noProof/>
              </w:rPr>
              <w:t>1.2.2.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User Classes and Characteristics</w:t>
            </w:r>
            <w:r w:rsidR="00674E0B">
              <w:rPr>
                <w:noProof/>
                <w:webHidden/>
              </w:rPr>
              <w:tab/>
            </w:r>
            <w:r w:rsidR="00674E0B">
              <w:rPr>
                <w:noProof/>
                <w:webHidden/>
              </w:rPr>
              <w:fldChar w:fldCharType="begin"/>
            </w:r>
            <w:r w:rsidR="00674E0B">
              <w:rPr>
                <w:noProof/>
                <w:webHidden/>
              </w:rPr>
              <w:instrText xml:space="preserve"> PAGEREF _Toc167959071 \h </w:instrText>
            </w:r>
            <w:r w:rsidR="00674E0B">
              <w:rPr>
                <w:noProof/>
                <w:webHidden/>
              </w:rPr>
            </w:r>
            <w:r w:rsidR="00674E0B">
              <w:rPr>
                <w:noProof/>
                <w:webHidden/>
              </w:rPr>
              <w:fldChar w:fldCharType="separate"/>
            </w:r>
            <w:r w:rsidR="00674E0B">
              <w:rPr>
                <w:noProof/>
                <w:webHidden/>
              </w:rPr>
              <w:t>10</w:t>
            </w:r>
            <w:r w:rsidR="00674E0B">
              <w:rPr>
                <w:noProof/>
                <w:webHidden/>
              </w:rPr>
              <w:fldChar w:fldCharType="end"/>
            </w:r>
          </w:hyperlink>
        </w:p>
        <w:p w14:paraId="16543FE5" w14:textId="60CAB3C3"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2" w:history="1">
            <w:r w:rsidR="00674E0B" w:rsidRPr="00C846DA">
              <w:rPr>
                <w:rStyle w:val="Hyperlink"/>
                <w:noProof/>
              </w:rPr>
              <w:t>1.2.3.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Operating Environment</w:t>
            </w:r>
            <w:r w:rsidR="00674E0B">
              <w:rPr>
                <w:noProof/>
                <w:webHidden/>
              </w:rPr>
              <w:tab/>
            </w:r>
            <w:r w:rsidR="00674E0B">
              <w:rPr>
                <w:noProof/>
                <w:webHidden/>
              </w:rPr>
              <w:fldChar w:fldCharType="begin"/>
            </w:r>
            <w:r w:rsidR="00674E0B">
              <w:rPr>
                <w:noProof/>
                <w:webHidden/>
              </w:rPr>
              <w:instrText xml:space="preserve"> PAGEREF _Toc167959072 \h </w:instrText>
            </w:r>
            <w:r w:rsidR="00674E0B">
              <w:rPr>
                <w:noProof/>
                <w:webHidden/>
              </w:rPr>
            </w:r>
            <w:r w:rsidR="00674E0B">
              <w:rPr>
                <w:noProof/>
                <w:webHidden/>
              </w:rPr>
              <w:fldChar w:fldCharType="separate"/>
            </w:r>
            <w:r w:rsidR="00674E0B">
              <w:rPr>
                <w:noProof/>
                <w:webHidden/>
              </w:rPr>
              <w:t>10</w:t>
            </w:r>
            <w:r w:rsidR="00674E0B">
              <w:rPr>
                <w:noProof/>
                <w:webHidden/>
              </w:rPr>
              <w:fldChar w:fldCharType="end"/>
            </w:r>
          </w:hyperlink>
        </w:p>
        <w:p w14:paraId="392403D7" w14:textId="75A85532"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3" w:history="1">
            <w:r w:rsidR="00674E0B" w:rsidRPr="00C846DA">
              <w:rPr>
                <w:rStyle w:val="Hyperlink"/>
                <w:noProof/>
              </w:rPr>
              <w:t>1.2.4.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Design and Implementation Constraints</w:t>
            </w:r>
            <w:r w:rsidR="00674E0B">
              <w:rPr>
                <w:noProof/>
                <w:webHidden/>
              </w:rPr>
              <w:tab/>
            </w:r>
            <w:r w:rsidR="00674E0B">
              <w:rPr>
                <w:noProof/>
                <w:webHidden/>
              </w:rPr>
              <w:fldChar w:fldCharType="begin"/>
            </w:r>
            <w:r w:rsidR="00674E0B">
              <w:rPr>
                <w:noProof/>
                <w:webHidden/>
              </w:rPr>
              <w:instrText xml:space="preserve"> PAGEREF _Toc167959073 \h </w:instrText>
            </w:r>
            <w:r w:rsidR="00674E0B">
              <w:rPr>
                <w:noProof/>
                <w:webHidden/>
              </w:rPr>
            </w:r>
            <w:r w:rsidR="00674E0B">
              <w:rPr>
                <w:noProof/>
                <w:webHidden/>
              </w:rPr>
              <w:fldChar w:fldCharType="separate"/>
            </w:r>
            <w:r w:rsidR="00674E0B">
              <w:rPr>
                <w:noProof/>
                <w:webHidden/>
              </w:rPr>
              <w:t>11</w:t>
            </w:r>
            <w:r w:rsidR="00674E0B">
              <w:rPr>
                <w:noProof/>
                <w:webHidden/>
              </w:rPr>
              <w:fldChar w:fldCharType="end"/>
            </w:r>
          </w:hyperlink>
        </w:p>
        <w:p w14:paraId="35B42C2B" w14:textId="540A6DCA"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4" w:history="1">
            <w:r w:rsidR="00674E0B" w:rsidRPr="00C846DA">
              <w:rPr>
                <w:rStyle w:val="Hyperlink"/>
                <w:noProof/>
              </w:rPr>
              <w:t>1.2.5.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Assumptions and Dependencies</w:t>
            </w:r>
            <w:r w:rsidR="00674E0B">
              <w:rPr>
                <w:noProof/>
                <w:webHidden/>
              </w:rPr>
              <w:tab/>
            </w:r>
            <w:r w:rsidR="00674E0B">
              <w:rPr>
                <w:noProof/>
                <w:webHidden/>
              </w:rPr>
              <w:fldChar w:fldCharType="begin"/>
            </w:r>
            <w:r w:rsidR="00674E0B">
              <w:rPr>
                <w:noProof/>
                <w:webHidden/>
              </w:rPr>
              <w:instrText xml:space="preserve"> PAGEREF _Toc167959074 \h </w:instrText>
            </w:r>
            <w:r w:rsidR="00674E0B">
              <w:rPr>
                <w:noProof/>
                <w:webHidden/>
              </w:rPr>
            </w:r>
            <w:r w:rsidR="00674E0B">
              <w:rPr>
                <w:noProof/>
                <w:webHidden/>
              </w:rPr>
              <w:fldChar w:fldCharType="separate"/>
            </w:r>
            <w:r w:rsidR="00674E0B">
              <w:rPr>
                <w:noProof/>
                <w:webHidden/>
              </w:rPr>
              <w:t>13</w:t>
            </w:r>
            <w:r w:rsidR="00674E0B">
              <w:rPr>
                <w:noProof/>
                <w:webHidden/>
              </w:rPr>
              <w:fldChar w:fldCharType="end"/>
            </w:r>
          </w:hyperlink>
        </w:p>
        <w:p w14:paraId="5C0F3806" w14:textId="504864DA"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75" w:history="1">
            <w:r w:rsidR="00674E0B" w:rsidRPr="00C846DA">
              <w:rPr>
                <w:rStyle w:val="Hyperlink"/>
                <w:noProof/>
              </w:rPr>
              <w:t>1.3.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External Interface Requirements</w:t>
            </w:r>
            <w:r w:rsidR="00674E0B">
              <w:rPr>
                <w:noProof/>
                <w:webHidden/>
              </w:rPr>
              <w:tab/>
            </w:r>
            <w:r w:rsidR="00674E0B">
              <w:rPr>
                <w:noProof/>
                <w:webHidden/>
              </w:rPr>
              <w:fldChar w:fldCharType="begin"/>
            </w:r>
            <w:r w:rsidR="00674E0B">
              <w:rPr>
                <w:noProof/>
                <w:webHidden/>
              </w:rPr>
              <w:instrText xml:space="preserve"> PAGEREF _Toc167959075 \h </w:instrText>
            </w:r>
            <w:r w:rsidR="00674E0B">
              <w:rPr>
                <w:noProof/>
                <w:webHidden/>
              </w:rPr>
            </w:r>
            <w:r w:rsidR="00674E0B">
              <w:rPr>
                <w:noProof/>
                <w:webHidden/>
              </w:rPr>
              <w:fldChar w:fldCharType="separate"/>
            </w:r>
            <w:r w:rsidR="00674E0B">
              <w:rPr>
                <w:noProof/>
                <w:webHidden/>
              </w:rPr>
              <w:t>13</w:t>
            </w:r>
            <w:r w:rsidR="00674E0B">
              <w:rPr>
                <w:noProof/>
                <w:webHidden/>
              </w:rPr>
              <w:fldChar w:fldCharType="end"/>
            </w:r>
          </w:hyperlink>
        </w:p>
        <w:p w14:paraId="4EE5262E" w14:textId="51DD4BFC"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6" w:history="1">
            <w:r w:rsidR="00674E0B" w:rsidRPr="00C846DA">
              <w:rPr>
                <w:rStyle w:val="Hyperlink"/>
                <w:noProof/>
              </w:rPr>
              <w:t>1.3.1.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User Interfaces</w:t>
            </w:r>
            <w:r w:rsidR="00674E0B">
              <w:rPr>
                <w:noProof/>
                <w:webHidden/>
              </w:rPr>
              <w:tab/>
            </w:r>
            <w:r w:rsidR="00674E0B">
              <w:rPr>
                <w:noProof/>
                <w:webHidden/>
              </w:rPr>
              <w:fldChar w:fldCharType="begin"/>
            </w:r>
            <w:r w:rsidR="00674E0B">
              <w:rPr>
                <w:noProof/>
                <w:webHidden/>
              </w:rPr>
              <w:instrText xml:space="preserve"> PAGEREF _Toc167959076 \h </w:instrText>
            </w:r>
            <w:r w:rsidR="00674E0B">
              <w:rPr>
                <w:noProof/>
                <w:webHidden/>
              </w:rPr>
            </w:r>
            <w:r w:rsidR="00674E0B">
              <w:rPr>
                <w:noProof/>
                <w:webHidden/>
              </w:rPr>
              <w:fldChar w:fldCharType="separate"/>
            </w:r>
            <w:r w:rsidR="00674E0B">
              <w:rPr>
                <w:noProof/>
                <w:webHidden/>
              </w:rPr>
              <w:t>13</w:t>
            </w:r>
            <w:r w:rsidR="00674E0B">
              <w:rPr>
                <w:noProof/>
                <w:webHidden/>
              </w:rPr>
              <w:fldChar w:fldCharType="end"/>
            </w:r>
          </w:hyperlink>
        </w:p>
        <w:p w14:paraId="47F6910C" w14:textId="4EDAD2CC"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7" w:history="1">
            <w:r w:rsidR="00674E0B" w:rsidRPr="00C846DA">
              <w:rPr>
                <w:rStyle w:val="Hyperlink"/>
                <w:noProof/>
              </w:rPr>
              <w:t>1.3.2.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Hardware Interfaces</w:t>
            </w:r>
            <w:r w:rsidR="00674E0B">
              <w:rPr>
                <w:noProof/>
                <w:webHidden/>
              </w:rPr>
              <w:tab/>
            </w:r>
            <w:r w:rsidR="00674E0B">
              <w:rPr>
                <w:noProof/>
                <w:webHidden/>
              </w:rPr>
              <w:fldChar w:fldCharType="begin"/>
            </w:r>
            <w:r w:rsidR="00674E0B">
              <w:rPr>
                <w:noProof/>
                <w:webHidden/>
              </w:rPr>
              <w:instrText xml:space="preserve"> PAGEREF _Toc167959077 \h </w:instrText>
            </w:r>
            <w:r w:rsidR="00674E0B">
              <w:rPr>
                <w:noProof/>
                <w:webHidden/>
              </w:rPr>
            </w:r>
            <w:r w:rsidR="00674E0B">
              <w:rPr>
                <w:noProof/>
                <w:webHidden/>
              </w:rPr>
              <w:fldChar w:fldCharType="separate"/>
            </w:r>
            <w:r w:rsidR="00674E0B">
              <w:rPr>
                <w:noProof/>
                <w:webHidden/>
              </w:rPr>
              <w:t>14</w:t>
            </w:r>
            <w:r w:rsidR="00674E0B">
              <w:rPr>
                <w:noProof/>
                <w:webHidden/>
              </w:rPr>
              <w:fldChar w:fldCharType="end"/>
            </w:r>
          </w:hyperlink>
        </w:p>
        <w:p w14:paraId="59274722" w14:textId="3A57A491"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8" w:history="1">
            <w:r w:rsidR="00674E0B" w:rsidRPr="00C846DA">
              <w:rPr>
                <w:rStyle w:val="Hyperlink"/>
                <w:noProof/>
              </w:rPr>
              <w:t>1.3.3.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Software Interfaces</w:t>
            </w:r>
            <w:r w:rsidR="00674E0B">
              <w:rPr>
                <w:noProof/>
                <w:webHidden/>
              </w:rPr>
              <w:tab/>
            </w:r>
            <w:r w:rsidR="00674E0B">
              <w:rPr>
                <w:noProof/>
                <w:webHidden/>
              </w:rPr>
              <w:fldChar w:fldCharType="begin"/>
            </w:r>
            <w:r w:rsidR="00674E0B">
              <w:rPr>
                <w:noProof/>
                <w:webHidden/>
              </w:rPr>
              <w:instrText xml:space="preserve"> PAGEREF _Toc167959078 \h </w:instrText>
            </w:r>
            <w:r w:rsidR="00674E0B">
              <w:rPr>
                <w:noProof/>
                <w:webHidden/>
              </w:rPr>
            </w:r>
            <w:r w:rsidR="00674E0B">
              <w:rPr>
                <w:noProof/>
                <w:webHidden/>
              </w:rPr>
              <w:fldChar w:fldCharType="separate"/>
            </w:r>
            <w:r w:rsidR="00674E0B">
              <w:rPr>
                <w:noProof/>
                <w:webHidden/>
              </w:rPr>
              <w:t>15</w:t>
            </w:r>
            <w:r w:rsidR="00674E0B">
              <w:rPr>
                <w:noProof/>
                <w:webHidden/>
              </w:rPr>
              <w:fldChar w:fldCharType="end"/>
            </w:r>
          </w:hyperlink>
        </w:p>
        <w:p w14:paraId="52E0D205" w14:textId="27164BEA"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79" w:history="1">
            <w:r w:rsidR="00674E0B" w:rsidRPr="00C846DA">
              <w:rPr>
                <w:rStyle w:val="Hyperlink"/>
                <w:noProof/>
              </w:rPr>
              <w:t>1.3.4.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Communications Interfaces</w:t>
            </w:r>
            <w:r w:rsidR="00674E0B">
              <w:rPr>
                <w:noProof/>
                <w:webHidden/>
              </w:rPr>
              <w:tab/>
            </w:r>
            <w:r w:rsidR="00674E0B">
              <w:rPr>
                <w:noProof/>
                <w:webHidden/>
              </w:rPr>
              <w:fldChar w:fldCharType="begin"/>
            </w:r>
            <w:r w:rsidR="00674E0B">
              <w:rPr>
                <w:noProof/>
                <w:webHidden/>
              </w:rPr>
              <w:instrText xml:space="preserve"> PAGEREF _Toc167959079 \h </w:instrText>
            </w:r>
            <w:r w:rsidR="00674E0B">
              <w:rPr>
                <w:noProof/>
                <w:webHidden/>
              </w:rPr>
            </w:r>
            <w:r w:rsidR="00674E0B">
              <w:rPr>
                <w:noProof/>
                <w:webHidden/>
              </w:rPr>
              <w:fldChar w:fldCharType="separate"/>
            </w:r>
            <w:r w:rsidR="00674E0B">
              <w:rPr>
                <w:noProof/>
                <w:webHidden/>
              </w:rPr>
              <w:t>17</w:t>
            </w:r>
            <w:r w:rsidR="00674E0B">
              <w:rPr>
                <w:noProof/>
                <w:webHidden/>
              </w:rPr>
              <w:fldChar w:fldCharType="end"/>
            </w:r>
          </w:hyperlink>
        </w:p>
        <w:p w14:paraId="15E5EE86" w14:textId="5BC1E31E"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080" w:history="1">
            <w:r w:rsidR="00674E0B" w:rsidRPr="00C846DA">
              <w:rPr>
                <w:rStyle w:val="Hyperlink"/>
                <w:noProof/>
              </w:rPr>
              <w:t>1.4.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System Features</w:t>
            </w:r>
            <w:r w:rsidR="00674E0B">
              <w:rPr>
                <w:noProof/>
                <w:webHidden/>
              </w:rPr>
              <w:tab/>
            </w:r>
            <w:r w:rsidR="00674E0B">
              <w:rPr>
                <w:noProof/>
                <w:webHidden/>
              </w:rPr>
              <w:fldChar w:fldCharType="begin"/>
            </w:r>
            <w:r w:rsidR="00674E0B">
              <w:rPr>
                <w:noProof/>
                <w:webHidden/>
              </w:rPr>
              <w:instrText xml:space="preserve"> PAGEREF _Toc167959080 \h </w:instrText>
            </w:r>
            <w:r w:rsidR="00674E0B">
              <w:rPr>
                <w:noProof/>
                <w:webHidden/>
              </w:rPr>
            </w:r>
            <w:r w:rsidR="00674E0B">
              <w:rPr>
                <w:noProof/>
                <w:webHidden/>
              </w:rPr>
              <w:fldChar w:fldCharType="separate"/>
            </w:r>
            <w:r w:rsidR="00674E0B">
              <w:rPr>
                <w:noProof/>
                <w:webHidden/>
              </w:rPr>
              <w:t>17</w:t>
            </w:r>
            <w:r w:rsidR="00674E0B">
              <w:rPr>
                <w:noProof/>
                <w:webHidden/>
              </w:rPr>
              <w:fldChar w:fldCharType="end"/>
            </w:r>
          </w:hyperlink>
        </w:p>
        <w:p w14:paraId="30FC42F4" w14:textId="46E6C99C"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81" w:history="1">
            <w:r w:rsidR="00674E0B" w:rsidRPr="00C846DA">
              <w:rPr>
                <w:rStyle w:val="Hyperlink"/>
                <w:noProof/>
              </w:rPr>
              <w:t>1.4.1.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User Authentication</w:t>
            </w:r>
            <w:r w:rsidR="00674E0B">
              <w:rPr>
                <w:noProof/>
                <w:webHidden/>
              </w:rPr>
              <w:tab/>
            </w:r>
            <w:r w:rsidR="00674E0B">
              <w:rPr>
                <w:noProof/>
                <w:webHidden/>
              </w:rPr>
              <w:fldChar w:fldCharType="begin"/>
            </w:r>
            <w:r w:rsidR="00674E0B">
              <w:rPr>
                <w:noProof/>
                <w:webHidden/>
              </w:rPr>
              <w:instrText xml:space="preserve"> PAGEREF _Toc167959081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58A14DED" w14:textId="249CA655"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2" w:history="1">
            <w:r w:rsidR="00674E0B" w:rsidRPr="00C846DA">
              <w:rPr>
                <w:rStyle w:val="Hyperlink"/>
                <w:noProof/>
              </w:rPr>
              <w:t>1.4.1.1.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_Toc167959082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3F375B48" w14:textId="033DE344"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3" w:history="1">
            <w:r w:rsidR="00674E0B" w:rsidRPr="00C846DA">
              <w:rPr>
                <w:rStyle w:val="Hyperlink"/>
                <w:noProof/>
              </w:rPr>
              <w:t>1.4.1.2.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_Toc167959083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49B5BF5C" w14:textId="2C6D6DA0"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4" w:history="1">
            <w:r w:rsidR="00674E0B" w:rsidRPr="00C846DA">
              <w:rPr>
                <w:rStyle w:val="Hyperlink"/>
                <w:noProof/>
              </w:rPr>
              <w:t>1.4.1.3.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_Toc167959084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5C7AFCF8" w14:textId="49DBEC86"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85" w:history="1">
            <w:r w:rsidR="00674E0B" w:rsidRPr="00C846DA">
              <w:rPr>
                <w:rStyle w:val="Hyperlink"/>
                <w:noProof/>
              </w:rPr>
              <w:t>1.4.2.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Area and Camera Management</w:t>
            </w:r>
            <w:r w:rsidR="00674E0B">
              <w:rPr>
                <w:noProof/>
                <w:webHidden/>
              </w:rPr>
              <w:tab/>
            </w:r>
            <w:r w:rsidR="00674E0B">
              <w:rPr>
                <w:noProof/>
                <w:webHidden/>
              </w:rPr>
              <w:fldChar w:fldCharType="begin"/>
            </w:r>
            <w:r w:rsidR="00674E0B">
              <w:rPr>
                <w:noProof/>
                <w:webHidden/>
              </w:rPr>
              <w:instrText xml:space="preserve"> PAGEREF _Toc167959085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75479A0C" w14:textId="6A6006BB"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6" w:history="1">
            <w:r w:rsidR="00674E0B" w:rsidRPr="00C846DA">
              <w:rPr>
                <w:rStyle w:val="Hyperlink"/>
                <w:noProof/>
              </w:rPr>
              <w:t>1.4.2.1.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_Toc167959086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56EDA409" w14:textId="3AE7FE7C"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7" w:history="1">
            <w:r w:rsidR="00674E0B" w:rsidRPr="00C846DA">
              <w:rPr>
                <w:rStyle w:val="Hyperlink"/>
                <w:noProof/>
              </w:rPr>
              <w:t>1.4.2.2.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_Toc167959087 \h </w:instrText>
            </w:r>
            <w:r w:rsidR="00674E0B">
              <w:rPr>
                <w:noProof/>
                <w:webHidden/>
              </w:rPr>
            </w:r>
            <w:r w:rsidR="00674E0B">
              <w:rPr>
                <w:noProof/>
                <w:webHidden/>
              </w:rPr>
              <w:fldChar w:fldCharType="separate"/>
            </w:r>
            <w:r w:rsidR="00674E0B">
              <w:rPr>
                <w:noProof/>
                <w:webHidden/>
              </w:rPr>
              <w:t>18</w:t>
            </w:r>
            <w:r w:rsidR="00674E0B">
              <w:rPr>
                <w:noProof/>
                <w:webHidden/>
              </w:rPr>
              <w:fldChar w:fldCharType="end"/>
            </w:r>
          </w:hyperlink>
        </w:p>
        <w:p w14:paraId="75BAD9D6" w14:textId="5D357011"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88" w:history="1">
            <w:r w:rsidR="00674E0B" w:rsidRPr="00C846DA">
              <w:rPr>
                <w:rStyle w:val="Hyperlink"/>
                <w:noProof/>
              </w:rPr>
              <w:t>1.4.2.3.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_Toc167959088 \h </w:instrText>
            </w:r>
            <w:r w:rsidR="00674E0B">
              <w:rPr>
                <w:noProof/>
                <w:webHidden/>
              </w:rPr>
            </w:r>
            <w:r w:rsidR="00674E0B">
              <w:rPr>
                <w:noProof/>
                <w:webHidden/>
              </w:rPr>
              <w:fldChar w:fldCharType="separate"/>
            </w:r>
            <w:r w:rsidR="00674E0B">
              <w:rPr>
                <w:noProof/>
                <w:webHidden/>
              </w:rPr>
              <w:t>19</w:t>
            </w:r>
            <w:r w:rsidR="00674E0B">
              <w:rPr>
                <w:noProof/>
                <w:webHidden/>
              </w:rPr>
              <w:fldChar w:fldCharType="end"/>
            </w:r>
          </w:hyperlink>
        </w:p>
        <w:p w14:paraId="1C43EE84" w14:textId="73CBF9B0"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89" w:history="1">
            <w:r w:rsidR="00674E0B" w:rsidRPr="00C846DA">
              <w:rPr>
                <w:rStyle w:val="Hyperlink"/>
                <w:noProof/>
              </w:rPr>
              <w:t>1.4.3.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Image Processing</w:t>
            </w:r>
            <w:r w:rsidR="00674E0B">
              <w:rPr>
                <w:noProof/>
                <w:webHidden/>
              </w:rPr>
              <w:tab/>
            </w:r>
            <w:r w:rsidR="00674E0B">
              <w:rPr>
                <w:noProof/>
                <w:webHidden/>
              </w:rPr>
              <w:fldChar w:fldCharType="begin"/>
            </w:r>
            <w:r w:rsidR="00674E0B">
              <w:rPr>
                <w:noProof/>
                <w:webHidden/>
              </w:rPr>
              <w:instrText xml:space="preserve"> PAGEREF _Toc167959089 \h </w:instrText>
            </w:r>
            <w:r w:rsidR="00674E0B">
              <w:rPr>
                <w:noProof/>
                <w:webHidden/>
              </w:rPr>
            </w:r>
            <w:r w:rsidR="00674E0B">
              <w:rPr>
                <w:noProof/>
                <w:webHidden/>
              </w:rPr>
              <w:fldChar w:fldCharType="separate"/>
            </w:r>
            <w:r w:rsidR="00674E0B">
              <w:rPr>
                <w:noProof/>
                <w:webHidden/>
              </w:rPr>
              <w:t>20</w:t>
            </w:r>
            <w:r w:rsidR="00674E0B">
              <w:rPr>
                <w:noProof/>
                <w:webHidden/>
              </w:rPr>
              <w:fldChar w:fldCharType="end"/>
            </w:r>
          </w:hyperlink>
        </w:p>
        <w:p w14:paraId="7521F685" w14:textId="55CF6365"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0" w:history="1">
            <w:r w:rsidR="00674E0B" w:rsidRPr="00C846DA">
              <w:rPr>
                <w:rStyle w:val="Hyperlink"/>
                <w:noProof/>
              </w:rPr>
              <w:t>1.4.3.1.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_Toc167959090 \h </w:instrText>
            </w:r>
            <w:r w:rsidR="00674E0B">
              <w:rPr>
                <w:noProof/>
                <w:webHidden/>
              </w:rPr>
            </w:r>
            <w:r w:rsidR="00674E0B">
              <w:rPr>
                <w:noProof/>
                <w:webHidden/>
              </w:rPr>
              <w:fldChar w:fldCharType="separate"/>
            </w:r>
            <w:r w:rsidR="00674E0B">
              <w:rPr>
                <w:noProof/>
                <w:webHidden/>
              </w:rPr>
              <w:t>20</w:t>
            </w:r>
            <w:r w:rsidR="00674E0B">
              <w:rPr>
                <w:noProof/>
                <w:webHidden/>
              </w:rPr>
              <w:fldChar w:fldCharType="end"/>
            </w:r>
          </w:hyperlink>
        </w:p>
        <w:p w14:paraId="32FB51D7" w14:textId="733FBC06"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1" w:history="1">
            <w:r w:rsidR="00674E0B" w:rsidRPr="00C846DA">
              <w:rPr>
                <w:rStyle w:val="Hyperlink"/>
                <w:noProof/>
              </w:rPr>
              <w:t>1.4.3.2.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_Toc167959091 \h </w:instrText>
            </w:r>
            <w:r w:rsidR="00674E0B">
              <w:rPr>
                <w:noProof/>
                <w:webHidden/>
              </w:rPr>
            </w:r>
            <w:r w:rsidR="00674E0B">
              <w:rPr>
                <w:noProof/>
                <w:webHidden/>
              </w:rPr>
              <w:fldChar w:fldCharType="separate"/>
            </w:r>
            <w:r w:rsidR="00674E0B">
              <w:rPr>
                <w:noProof/>
                <w:webHidden/>
              </w:rPr>
              <w:t>20</w:t>
            </w:r>
            <w:r w:rsidR="00674E0B">
              <w:rPr>
                <w:noProof/>
                <w:webHidden/>
              </w:rPr>
              <w:fldChar w:fldCharType="end"/>
            </w:r>
          </w:hyperlink>
        </w:p>
        <w:p w14:paraId="6E7F72F4" w14:textId="3EADB784"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2" w:history="1">
            <w:r w:rsidR="00674E0B" w:rsidRPr="00C846DA">
              <w:rPr>
                <w:rStyle w:val="Hyperlink"/>
                <w:noProof/>
              </w:rPr>
              <w:t>1.4.3.3.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_Toc167959092 \h </w:instrText>
            </w:r>
            <w:r w:rsidR="00674E0B">
              <w:rPr>
                <w:noProof/>
                <w:webHidden/>
              </w:rPr>
            </w:r>
            <w:r w:rsidR="00674E0B">
              <w:rPr>
                <w:noProof/>
                <w:webHidden/>
              </w:rPr>
              <w:fldChar w:fldCharType="separate"/>
            </w:r>
            <w:r w:rsidR="00674E0B">
              <w:rPr>
                <w:noProof/>
                <w:webHidden/>
              </w:rPr>
              <w:t>21</w:t>
            </w:r>
            <w:r w:rsidR="00674E0B">
              <w:rPr>
                <w:noProof/>
                <w:webHidden/>
              </w:rPr>
              <w:fldChar w:fldCharType="end"/>
            </w:r>
          </w:hyperlink>
        </w:p>
        <w:p w14:paraId="2A69F048" w14:textId="50888ACD"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93" w:history="1">
            <w:r w:rsidR="00674E0B" w:rsidRPr="00C846DA">
              <w:rPr>
                <w:rStyle w:val="Hyperlink"/>
                <w:noProof/>
              </w:rPr>
              <w:t>1.4.4.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Smart Board Control</w:t>
            </w:r>
            <w:r w:rsidR="00674E0B">
              <w:rPr>
                <w:noProof/>
                <w:webHidden/>
              </w:rPr>
              <w:tab/>
            </w:r>
            <w:r w:rsidR="00674E0B">
              <w:rPr>
                <w:noProof/>
                <w:webHidden/>
              </w:rPr>
              <w:fldChar w:fldCharType="begin"/>
            </w:r>
            <w:r w:rsidR="00674E0B">
              <w:rPr>
                <w:noProof/>
                <w:webHidden/>
              </w:rPr>
              <w:instrText xml:space="preserve"> PAGEREF _Toc167959093 \h </w:instrText>
            </w:r>
            <w:r w:rsidR="00674E0B">
              <w:rPr>
                <w:noProof/>
                <w:webHidden/>
              </w:rPr>
            </w:r>
            <w:r w:rsidR="00674E0B">
              <w:rPr>
                <w:noProof/>
                <w:webHidden/>
              </w:rPr>
              <w:fldChar w:fldCharType="separate"/>
            </w:r>
            <w:r w:rsidR="00674E0B">
              <w:rPr>
                <w:noProof/>
                <w:webHidden/>
              </w:rPr>
              <w:t>21</w:t>
            </w:r>
            <w:r w:rsidR="00674E0B">
              <w:rPr>
                <w:noProof/>
                <w:webHidden/>
              </w:rPr>
              <w:fldChar w:fldCharType="end"/>
            </w:r>
          </w:hyperlink>
        </w:p>
        <w:p w14:paraId="3D33B487" w14:textId="1452345F"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4" w:history="1">
            <w:r w:rsidR="00674E0B" w:rsidRPr="00C846DA">
              <w:rPr>
                <w:rStyle w:val="Hyperlink"/>
                <w:noProof/>
              </w:rPr>
              <w:t>1.4.4.1.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_Toc167959094 \h </w:instrText>
            </w:r>
            <w:r w:rsidR="00674E0B">
              <w:rPr>
                <w:noProof/>
                <w:webHidden/>
              </w:rPr>
            </w:r>
            <w:r w:rsidR="00674E0B">
              <w:rPr>
                <w:noProof/>
                <w:webHidden/>
              </w:rPr>
              <w:fldChar w:fldCharType="separate"/>
            </w:r>
            <w:r w:rsidR="00674E0B">
              <w:rPr>
                <w:noProof/>
                <w:webHidden/>
              </w:rPr>
              <w:t>21</w:t>
            </w:r>
            <w:r w:rsidR="00674E0B">
              <w:rPr>
                <w:noProof/>
                <w:webHidden/>
              </w:rPr>
              <w:fldChar w:fldCharType="end"/>
            </w:r>
          </w:hyperlink>
        </w:p>
        <w:p w14:paraId="03A165A1" w14:textId="65EABBCF"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5" w:history="1">
            <w:r w:rsidR="00674E0B" w:rsidRPr="00C846DA">
              <w:rPr>
                <w:rStyle w:val="Hyperlink"/>
                <w:noProof/>
              </w:rPr>
              <w:t>1.4.4.2.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_Toc167959095 \h </w:instrText>
            </w:r>
            <w:r w:rsidR="00674E0B">
              <w:rPr>
                <w:noProof/>
                <w:webHidden/>
              </w:rPr>
            </w:r>
            <w:r w:rsidR="00674E0B">
              <w:rPr>
                <w:noProof/>
                <w:webHidden/>
              </w:rPr>
              <w:fldChar w:fldCharType="separate"/>
            </w:r>
            <w:r w:rsidR="00674E0B">
              <w:rPr>
                <w:noProof/>
                <w:webHidden/>
              </w:rPr>
              <w:t>21</w:t>
            </w:r>
            <w:r w:rsidR="00674E0B">
              <w:rPr>
                <w:noProof/>
                <w:webHidden/>
              </w:rPr>
              <w:fldChar w:fldCharType="end"/>
            </w:r>
          </w:hyperlink>
        </w:p>
        <w:p w14:paraId="61C48902" w14:textId="669ECD2B"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6" w:history="1">
            <w:r w:rsidR="00674E0B" w:rsidRPr="00C846DA">
              <w:rPr>
                <w:rStyle w:val="Hyperlink"/>
                <w:noProof/>
              </w:rPr>
              <w:t>1.4.4.3.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_Toc167959096 \h </w:instrText>
            </w:r>
            <w:r w:rsidR="00674E0B">
              <w:rPr>
                <w:noProof/>
                <w:webHidden/>
              </w:rPr>
            </w:r>
            <w:r w:rsidR="00674E0B">
              <w:rPr>
                <w:noProof/>
                <w:webHidden/>
              </w:rPr>
              <w:fldChar w:fldCharType="separate"/>
            </w:r>
            <w:r w:rsidR="00674E0B">
              <w:rPr>
                <w:noProof/>
                <w:webHidden/>
              </w:rPr>
              <w:t>22</w:t>
            </w:r>
            <w:r w:rsidR="00674E0B">
              <w:rPr>
                <w:noProof/>
                <w:webHidden/>
              </w:rPr>
              <w:fldChar w:fldCharType="end"/>
            </w:r>
          </w:hyperlink>
        </w:p>
        <w:p w14:paraId="4BC9026B" w14:textId="59FA302F"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097" w:history="1">
            <w:r w:rsidR="00674E0B" w:rsidRPr="00C846DA">
              <w:rPr>
                <w:rStyle w:val="Hyperlink"/>
                <w:noProof/>
              </w:rPr>
              <w:t>1.4.5.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IoT Platform</w:t>
            </w:r>
            <w:r w:rsidR="00674E0B">
              <w:rPr>
                <w:noProof/>
                <w:webHidden/>
              </w:rPr>
              <w:tab/>
            </w:r>
            <w:r w:rsidR="00674E0B">
              <w:rPr>
                <w:noProof/>
                <w:webHidden/>
              </w:rPr>
              <w:fldChar w:fldCharType="begin"/>
            </w:r>
            <w:r w:rsidR="00674E0B">
              <w:rPr>
                <w:noProof/>
                <w:webHidden/>
              </w:rPr>
              <w:instrText xml:space="preserve"> PAGEREF _Toc167959097 \h </w:instrText>
            </w:r>
            <w:r w:rsidR="00674E0B">
              <w:rPr>
                <w:noProof/>
                <w:webHidden/>
              </w:rPr>
            </w:r>
            <w:r w:rsidR="00674E0B">
              <w:rPr>
                <w:noProof/>
                <w:webHidden/>
              </w:rPr>
              <w:fldChar w:fldCharType="separate"/>
            </w:r>
            <w:r w:rsidR="00674E0B">
              <w:rPr>
                <w:noProof/>
                <w:webHidden/>
              </w:rPr>
              <w:t>22</w:t>
            </w:r>
            <w:r w:rsidR="00674E0B">
              <w:rPr>
                <w:noProof/>
                <w:webHidden/>
              </w:rPr>
              <w:fldChar w:fldCharType="end"/>
            </w:r>
          </w:hyperlink>
        </w:p>
        <w:p w14:paraId="796EA3E6" w14:textId="7DAA1C5B"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8" w:history="1">
            <w:r w:rsidR="00674E0B" w:rsidRPr="00C846DA">
              <w:rPr>
                <w:rStyle w:val="Hyperlink"/>
                <w:noProof/>
              </w:rPr>
              <w:t>1.4.5.1.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_Toc167959098 \h </w:instrText>
            </w:r>
            <w:r w:rsidR="00674E0B">
              <w:rPr>
                <w:noProof/>
                <w:webHidden/>
              </w:rPr>
            </w:r>
            <w:r w:rsidR="00674E0B">
              <w:rPr>
                <w:noProof/>
                <w:webHidden/>
              </w:rPr>
              <w:fldChar w:fldCharType="separate"/>
            </w:r>
            <w:r w:rsidR="00674E0B">
              <w:rPr>
                <w:noProof/>
                <w:webHidden/>
              </w:rPr>
              <w:t>22</w:t>
            </w:r>
            <w:r w:rsidR="00674E0B">
              <w:rPr>
                <w:noProof/>
                <w:webHidden/>
              </w:rPr>
              <w:fldChar w:fldCharType="end"/>
            </w:r>
          </w:hyperlink>
        </w:p>
        <w:p w14:paraId="2492B760" w14:textId="4F1F6A9C"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099" w:history="1">
            <w:r w:rsidR="00674E0B" w:rsidRPr="00C846DA">
              <w:rPr>
                <w:rStyle w:val="Hyperlink"/>
                <w:noProof/>
              </w:rPr>
              <w:t>1.4.5.2.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_Toc167959099 \h </w:instrText>
            </w:r>
            <w:r w:rsidR="00674E0B">
              <w:rPr>
                <w:noProof/>
                <w:webHidden/>
              </w:rPr>
            </w:r>
            <w:r w:rsidR="00674E0B">
              <w:rPr>
                <w:noProof/>
                <w:webHidden/>
              </w:rPr>
              <w:fldChar w:fldCharType="separate"/>
            </w:r>
            <w:r w:rsidR="00674E0B">
              <w:rPr>
                <w:noProof/>
                <w:webHidden/>
              </w:rPr>
              <w:t>22</w:t>
            </w:r>
            <w:r w:rsidR="00674E0B">
              <w:rPr>
                <w:noProof/>
                <w:webHidden/>
              </w:rPr>
              <w:fldChar w:fldCharType="end"/>
            </w:r>
          </w:hyperlink>
        </w:p>
        <w:p w14:paraId="2B91AB6D" w14:textId="076EF4A2"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0" w:history="1">
            <w:r w:rsidR="00674E0B" w:rsidRPr="00C846DA">
              <w:rPr>
                <w:rStyle w:val="Hyperlink"/>
                <w:noProof/>
              </w:rPr>
              <w:t>1.4.5.3.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_Toc167959100 \h </w:instrText>
            </w:r>
            <w:r w:rsidR="00674E0B">
              <w:rPr>
                <w:noProof/>
                <w:webHidden/>
              </w:rPr>
            </w:r>
            <w:r w:rsidR="00674E0B">
              <w:rPr>
                <w:noProof/>
                <w:webHidden/>
              </w:rPr>
              <w:fldChar w:fldCharType="separate"/>
            </w:r>
            <w:r w:rsidR="00674E0B">
              <w:rPr>
                <w:noProof/>
                <w:webHidden/>
              </w:rPr>
              <w:t>22</w:t>
            </w:r>
            <w:r w:rsidR="00674E0B">
              <w:rPr>
                <w:noProof/>
                <w:webHidden/>
              </w:rPr>
              <w:fldChar w:fldCharType="end"/>
            </w:r>
          </w:hyperlink>
        </w:p>
        <w:p w14:paraId="0E6A4E5D" w14:textId="531CC867"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01" w:history="1">
            <w:r w:rsidR="00674E0B" w:rsidRPr="00C846DA">
              <w:rPr>
                <w:rStyle w:val="Hyperlink"/>
                <w:noProof/>
              </w:rPr>
              <w:t>1.4.6.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IoT Platform</w:t>
            </w:r>
            <w:r w:rsidR="00674E0B">
              <w:rPr>
                <w:noProof/>
                <w:webHidden/>
              </w:rPr>
              <w:tab/>
            </w:r>
            <w:r w:rsidR="00674E0B">
              <w:rPr>
                <w:noProof/>
                <w:webHidden/>
              </w:rPr>
              <w:fldChar w:fldCharType="begin"/>
            </w:r>
            <w:r w:rsidR="00674E0B">
              <w:rPr>
                <w:noProof/>
                <w:webHidden/>
              </w:rPr>
              <w:instrText xml:space="preserve"> PAGEREF _Toc167959101 \h </w:instrText>
            </w:r>
            <w:r w:rsidR="00674E0B">
              <w:rPr>
                <w:noProof/>
                <w:webHidden/>
              </w:rPr>
            </w:r>
            <w:r w:rsidR="00674E0B">
              <w:rPr>
                <w:noProof/>
                <w:webHidden/>
              </w:rPr>
              <w:fldChar w:fldCharType="separate"/>
            </w:r>
            <w:r w:rsidR="00674E0B">
              <w:rPr>
                <w:noProof/>
                <w:webHidden/>
              </w:rPr>
              <w:t>23</w:t>
            </w:r>
            <w:r w:rsidR="00674E0B">
              <w:rPr>
                <w:noProof/>
                <w:webHidden/>
              </w:rPr>
              <w:fldChar w:fldCharType="end"/>
            </w:r>
          </w:hyperlink>
        </w:p>
        <w:p w14:paraId="1F4D107E" w14:textId="573BE48A"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2" w:history="1">
            <w:r w:rsidR="00674E0B" w:rsidRPr="00C846DA">
              <w:rPr>
                <w:rStyle w:val="Hyperlink"/>
                <w:noProof/>
              </w:rPr>
              <w:t>1.4.6.1.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_Toc167959102 \h </w:instrText>
            </w:r>
            <w:r w:rsidR="00674E0B">
              <w:rPr>
                <w:noProof/>
                <w:webHidden/>
              </w:rPr>
            </w:r>
            <w:r w:rsidR="00674E0B">
              <w:rPr>
                <w:noProof/>
                <w:webHidden/>
              </w:rPr>
              <w:fldChar w:fldCharType="separate"/>
            </w:r>
            <w:r w:rsidR="00674E0B">
              <w:rPr>
                <w:noProof/>
                <w:webHidden/>
              </w:rPr>
              <w:t>23</w:t>
            </w:r>
            <w:r w:rsidR="00674E0B">
              <w:rPr>
                <w:noProof/>
                <w:webHidden/>
              </w:rPr>
              <w:fldChar w:fldCharType="end"/>
            </w:r>
          </w:hyperlink>
        </w:p>
        <w:p w14:paraId="6A7E68EB" w14:textId="0A426F91"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3" w:history="1">
            <w:r w:rsidR="00674E0B" w:rsidRPr="00C846DA">
              <w:rPr>
                <w:rStyle w:val="Hyperlink"/>
                <w:noProof/>
              </w:rPr>
              <w:t>1.4.6.2.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_Toc167959103 \h </w:instrText>
            </w:r>
            <w:r w:rsidR="00674E0B">
              <w:rPr>
                <w:noProof/>
                <w:webHidden/>
              </w:rPr>
            </w:r>
            <w:r w:rsidR="00674E0B">
              <w:rPr>
                <w:noProof/>
                <w:webHidden/>
              </w:rPr>
              <w:fldChar w:fldCharType="separate"/>
            </w:r>
            <w:r w:rsidR="00674E0B">
              <w:rPr>
                <w:noProof/>
                <w:webHidden/>
              </w:rPr>
              <w:t>23</w:t>
            </w:r>
            <w:r w:rsidR="00674E0B">
              <w:rPr>
                <w:noProof/>
                <w:webHidden/>
              </w:rPr>
              <w:fldChar w:fldCharType="end"/>
            </w:r>
          </w:hyperlink>
        </w:p>
        <w:p w14:paraId="0E8BF397" w14:textId="4767BE4F"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4" w:history="1">
            <w:r w:rsidR="00674E0B" w:rsidRPr="00C846DA">
              <w:rPr>
                <w:rStyle w:val="Hyperlink"/>
                <w:noProof/>
              </w:rPr>
              <w:t>1.4.6.3.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_Toc167959104 \h </w:instrText>
            </w:r>
            <w:r w:rsidR="00674E0B">
              <w:rPr>
                <w:noProof/>
                <w:webHidden/>
              </w:rPr>
            </w:r>
            <w:r w:rsidR="00674E0B">
              <w:rPr>
                <w:noProof/>
                <w:webHidden/>
              </w:rPr>
              <w:fldChar w:fldCharType="separate"/>
            </w:r>
            <w:r w:rsidR="00674E0B">
              <w:rPr>
                <w:noProof/>
                <w:webHidden/>
              </w:rPr>
              <w:t>23</w:t>
            </w:r>
            <w:r w:rsidR="00674E0B">
              <w:rPr>
                <w:noProof/>
                <w:webHidden/>
              </w:rPr>
              <w:fldChar w:fldCharType="end"/>
            </w:r>
          </w:hyperlink>
        </w:p>
        <w:p w14:paraId="2A0C90C5" w14:textId="6023C824"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05" w:history="1">
            <w:r w:rsidR="00674E0B" w:rsidRPr="00C846DA">
              <w:rPr>
                <w:rStyle w:val="Hyperlink"/>
                <w:noProof/>
              </w:rPr>
              <w:t>1.4.7.</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Desktop Agent</w:t>
            </w:r>
            <w:r w:rsidR="00674E0B">
              <w:rPr>
                <w:noProof/>
                <w:webHidden/>
              </w:rPr>
              <w:tab/>
            </w:r>
            <w:r w:rsidR="00674E0B">
              <w:rPr>
                <w:noProof/>
                <w:webHidden/>
              </w:rPr>
              <w:fldChar w:fldCharType="begin"/>
            </w:r>
            <w:r w:rsidR="00674E0B">
              <w:rPr>
                <w:noProof/>
                <w:webHidden/>
              </w:rPr>
              <w:instrText xml:space="preserve"> PAGEREF _Toc167959105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3F1A8FC9" w14:textId="506BCFE0"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6" w:history="1">
            <w:r w:rsidR="00674E0B" w:rsidRPr="00C846DA">
              <w:rPr>
                <w:rStyle w:val="Hyperlink"/>
                <w:noProof/>
              </w:rPr>
              <w:t>1.4.7.1.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Description and Priority</w:t>
            </w:r>
            <w:r w:rsidR="00674E0B">
              <w:rPr>
                <w:noProof/>
                <w:webHidden/>
              </w:rPr>
              <w:tab/>
            </w:r>
            <w:r w:rsidR="00674E0B">
              <w:rPr>
                <w:noProof/>
                <w:webHidden/>
              </w:rPr>
              <w:fldChar w:fldCharType="begin"/>
            </w:r>
            <w:r w:rsidR="00674E0B">
              <w:rPr>
                <w:noProof/>
                <w:webHidden/>
              </w:rPr>
              <w:instrText xml:space="preserve"> PAGEREF _Toc167959106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790AF107" w14:textId="547EC76F"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7" w:history="1">
            <w:r w:rsidR="00674E0B" w:rsidRPr="00C846DA">
              <w:rPr>
                <w:rStyle w:val="Hyperlink"/>
                <w:noProof/>
              </w:rPr>
              <w:t>1.4.7.2.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Stimulus/Response Sequences</w:t>
            </w:r>
            <w:r w:rsidR="00674E0B">
              <w:rPr>
                <w:noProof/>
                <w:webHidden/>
              </w:rPr>
              <w:tab/>
            </w:r>
            <w:r w:rsidR="00674E0B">
              <w:rPr>
                <w:noProof/>
                <w:webHidden/>
              </w:rPr>
              <w:fldChar w:fldCharType="begin"/>
            </w:r>
            <w:r w:rsidR="00674E0B">
              <w:rPr>
                <w:noProof/>
                <w:webHidden/>
              </w:rPr>
              <w:instrText xml:space="preserve"> PAGEREF _Toc167959107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33CD7FAC" w14:textId="5551D1B0" w:rsidR="00674E0B" w:rsidRDefault="00A66E7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67959108" w:history="1">
            <w:r w:rsidR="00674E0B" w:rsidRPr="00C846DA">
              <w:rPr>
                <w:rStyle w:val="Hyperlink"/>
                <w:noProof/>
              </w:rPr>
              <w:t>1.4.7.3.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Functional Requirements</w:t>
            </w:r>
            <w:r w:rsidR="00674E0B">
              <w:rPr>
                <w:noProof/>
                <w:webHidden/>
              </w:rPr>
              <w:tab/>
            </w:r>
            <w:r w:rsidR="00674E0B">
              <w:rPr>
                <w:noProof/>
                <w:webHidden/>
              </w:rPr>
              <w:fldChar w:fldCharType="begin"/>
            </w:r>
            <w:r w:rsidR="00674E0B">
              <w:rPr>
                <w:noProof/>
                <w:webHidden/>
              </w:rPr>
              <w:instrText xml:space="preserve"> PAGEREF _Toc167959108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6DA7B323" w14:textId="6C4CAB38"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09" w:history="1">
            <w:r w:rsidR="00674E0B" w:rsidRPr="00C846DA">
              <w:rPr>
                <w:rStyle w:val="Hyperlink"/>
                <w:noProof/>
              </w:rPr>
              <w:t>1.5.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Nonfunctional Requirements</w:t>
            </w:r>
            <w:r w:rsidR="00674E0B">
              <w:rPr>
                <w:noProof/>
                <w:webHidden/>
              </w:rPr>
              <w:tab/>
            </w:r>
            <w:r w:rsidR="00674E0B">
              <w:rPr>
                <w:noProof/>
                <w:webHidden/>
              </w:rPr>
              <w:fldChar w:fldCharType="begin"/>
            </w:r>
            <w:r w:rsidR="00674E0B">
              <w:rPr>
                <w:noProof/>
                <w:webHidden/>
              </w:rPr>
              <w:instrText xml:space="preserve"> PAGEREF _Toc167959109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559034C2" w14:textId="117409F7"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0" w:history="1">
            <w:r w:rsidR="00674E0B" w:rsidRPr="00C846DA">
              <w:rPr>
                <w:rStyle w:val="Hyperlink"/>
                <w:noProof/>
              </w:rPr>
              <w:t>1.5.1.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Performance Requirements</w:t>
            </w:r>
            <w:r w:rsidR="00674E0B">
              <w:rPr>
                <w:noProof/>
                <w:webHidden/>
              </w:rPr>
              <w:tab/>
            </w:r>
            <w:r w:rsidR="00674E0B">
              <w:rPr>
                <w:noProof/>
                <w:webHidden/>
              </w:rPr>
              <w:fldChar w:fldCharType="begin"/>
            </w:r>
            <w:r w:rsidR="00674E0B">
              <w:rPr>
                <w:noProof/>
                <w:webHidden/>
              </w:rPr>
              <w:instrText xml:space="preserve"> PAGEREF _Toc167959110 \h </w:instrText>
            </w:r>
            <w:r w:rsidR="00674E0B">
              <w:rPr>
                <w:noProof/>
                <w:webHidden/>
              </w:rPr>
            </w:r>
            <w:r w:rsidR="00674E0B">
              <w:rPr>
                <w:noProof/>
                <w:webHidden/>
              </w:rPr>
              <w:fldChar w:fldCharType="separate"/>
            </w:r>
            <w:r w:rsidR="00674E0B">
              <w:rPr>
                <w:noProof/>
                <w:webHidden/>
              </w:rPr>
              <w:t>24</w:t>
            </w:r>
            <w:r w:rsidR="00674E0B">
              <w:rPr>
                <w:noProof/>
                <w:webHidden/>
              </w:rPr>
              <w:fldChar w:fldCharType="end"/>
            </w:r>
          </w:hyperlink>
        </w:p>
        <w:p w14:paraId="1844D7D0" w14:textId="38369095"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1" w:history="1">
            <w:r w:rsidR="00674E0B" w:rsidRPr="00C846DA">
              <w:rPr>
                <w:rStyle w:val="Hyperlink"/>
                <w:noProof/>
              </w:rPr>
              <w:t>3.1.1.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Safety Requirements</w:t>
            </w:r>
            <w:r w:rsidR="00674E0B">
              <w:rPr>
                <w:noProof/>
                <w:webHidden/>
              </w:rPr>
              <w:tab/>
            </w:r>
            <w:r w:rsidR="00674E0B">
              <w:rPr>
                <w:noProof/>
                <w:webHidden/>
              </w:rPr>
              <w:fldChar w:fldCharType="begin"/>
            </w:r>
            <w:r w:rsidR="00674E0B">
              <w:rPr>
                <w:noProof/>
                <w:webHidden/>
              </w:rPr>
              <w:instrText xml:space="preserve"> PAGEREF _Toc167959111 \h </w:instrText>
            </w:r>
            <w:r w:rsidR="00674E0B">
              <w:rPr>
                <w:noProof/>
                <w:webHidden/>
              </w:rPr>
            </w:r>
            <w:r w:rsidR="00674E0B">
              <w:rPr>
                <w:noProof/>
                <w:webHidden/>
              </w:rPr>
              <w:fldChar w:fldCharType="separate"/>
            </w:r>
            <w:r w:rsidR="00674E0B">
              <w:rPr>
                <w:noProof/>
                <w:webHidden/>
              </w:rPr>
              <w:t>25</w:t>
            </w:r>
            <w:r w:rsidR="00674E0B">
              <w:rPr>
                <w:noProof/>
                <w:webHidden/>
              </w:rPr>
              <w:fldChar w:fldCharType="end"/>
            </w:r>
          </w:hyperlink>
        </w:p>
        <w:p w14:paraId="2417F82B" w14:textId="4AE02AE6"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2" w:history="1">
            <w:r w:rsidR="00674E0B" w:rsidRPr="00C846DA">
              <w:rPr>
                <w:rStyle w:val="Hyperlink"/>
                <w:noProof/>
              </w:rPr>
              <w:t>3.1.2.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Security Requirements</w:t>
            </w:r>
            <w:r w:rsidR="00674E0B">
              <w:rPr>
                <w:noProof/>
                <w:webHidden/>
              </w:rPr>
              <w:tab/>
            </w:r>
            <w:r w:rsidR="00674E0B">
              <w:rPr>
                <w:noProof/>
                <w:webHidden/>
              </w:rPr>
              <w:fldChar w:fldCharType="begin"/>
            </w:r>
            <w:r w:rsidR="00674E0B">
              <w:rPr>
                <w:noProof/>
                <w:webHidden/>
              </w:rPr>
              <w:instrText xml:space="preserve"> PAGEREF _Toc167959112 \h </w:instrText>
            </w:r>
            <w:r w:rsidR="00674E0B">
              <w:rPr>
                <w:noProof/>
                <w:webHidden/>
              </w:rPr>
            </w:r>
            <w:r w:rsidR="00674E0B">
              <w:rPr>
                <w:noProof/>
                <w:webHidden/>
              </w:rPr>
              <w:fldChar w:fldCharType="separate"/>
            </w:r>
            <w:r w:rsidR="00674E0B">
              <w:rPr>
                <w:noProof/>
                <w:webHidden/>
              </w:rPr>
              <w:t>25</w:t>
            </w:r>
            <w:r w:rsidR="00674E0B">
              <w:rPr>
                <w:noProof/>
                <w:webHidden/>
              </w:rPr>
              <w:fldChar w:fldCharType="end"/>
            </w:r>
          </w:hyperlink>
        </w:p>
        <w:p w14:paraId="4698468A" w14:textId="7A1662AE"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3" w:history="1">
            <w:r w:rsidR="00674E0B" w:rsidRPr="00C846DA">
              <w:rPr>
                <w:rStyle w:val="Hyperlink"/>
                <w:noProof/>
              </w:rPr>
              <w:t>3.1.3.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Usability Requirements</w:t>
            </w:r>
            <w:r w:rsidR="00674E0B">
              <w:rPr>
                <w:noProof/>
                <w:webHidden/>
              </w:rPr>
              <w:tab/>
            </w:r>
            <w:r w:rsidR="00674E0B">
              <w:rPr>
                <w:noProof/>
                <w:webHidden/>
              </w:rPr>
              <w:fldChar w:fldCharType="begin"/>
            </w:r>
            <w:r w:rsidR="00674E0B">
              <w:rPr>
                <w:noProof/>
                <w:webHidden/>
              </w:rPr>
              <w:instrText xml:space="preserve"> PAGEREF _Toc167959113 \h </w:instrText>
            </w:r>
            <w:r w:rsidR="00674E0B">
              <w:rPr>
                <w:noProof/>
                <w:webHidden/>
              </w:rPr>
            </w:r>
            <w:r w:rsidR="00674E0B">
              <w:rPr>
                <w:noProof/>
                <w:webHidden/>
              </w:rPr>
              <w:fldChar w:fldCharType="separate"/>
            </w:r>
            <w:r w:rsidR="00674E0B">
              <w:rPr>
                <w:noProof/>
                <w:webHidden/>
              </w:rPr>
              <w:t>25</w:t>
            </w:r>
            <w:r w:rsidR="00674E0B">
              <w:rPr>
                <w:noProof/>
                <w:webHidden/>
              </w:rPr>
              <w:fldChar w:fldCharType="end"/>
            </w:r>
          </w:hyperlink>
        </w:p>
        <w:p w14:paraId="5AD6E975" w14:textId="4F4BFE82"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4" w:history="1">
            <w:r w:rsidR="00674E0B" w:rsidRPr="00C846DA">
              <w:rPr>
                <w:rStyle w:val="Hyperlink"/>
                <w:noProof/>
              </w:rPr>
              <w:t>3.1.4.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Reliability Requirements</w:t>
            </w:r>
            <w:r w:rsidR="00674E0B">
              <w:rPr>
                <w:noProof/>
                <w:webHidden/>
              </w:rPr>
              <w:tab/>
            </w:r>
            <w:r w:rsidR="00674E0B">
              <w:rPr>
                <w:noProof/>
                <w:webHidden/>
              </w:rPr>
              <w:fldChar w:fldCharType="begin"/>
            </w:r>
            <w:r w:rsidR="00674E0B">
              <w:rPr>
                <w:noProof/>
                <w:webHidden/>
              </w:rPr>
              <w:instrText xml:space="preserve"> PAGEREF _Toc167959114 \h </w:instrText>
            </w:r>
            <w:r w:rsidR="00674E0B">
              <w:rPr>
                <w:noProof/>
                <w:webHidden/>
              </w:rPr>
            </w:r>
            <w:r w:rsidR="00674E0B">
              <w:rPr>
                <w:noProof/>
                <w:webHidden/>
              </w:rPr>
              <w:fldChar w:fldCharType="separate"/>
            </w:r>
            <w:r w:rsidR="00674E0B">
              <w:rPr>
                <w:noProof/>
                <w:webHidden/>
              </w:rPr>
              <w:t>26</w:t>
            </w:r>
            <w:r w:rsidR="00674E0B">
              <w:rPr>
                <w:noProof/>
                <w:webHidden/>
              </w:rPr>
              <w:fldChar w:fldCharType="end"/>
            </w:r>
          </w:hyperlink>
        </w:p>
        <w:p w14:paraId="01C718BB" w14:textId="18D0FAD8"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5" w:history="1">
            <w:r w:rsidR="00674E0B" w:rsidRPr="00C846DA">
              <w:rPr>
                <w:rStyle w:val="Hyperlink"/>
                <w:noProof/>
              </w:rPr>
              <w:t>3.1.5.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Maintainability/Supportability Requirements</w:t>
            </w:r>
            <w:r w:rsidR="00674E0B">
              <w:rPr>
                <w:noProof/>
                <w:webHidden/>
              </w:rPr>
              <w:tab/>
            </w:r>
            <w:r w:rsidR="00674E0B">
              <w:rPr>
                <w:noProof/>
                <w:webHidden/>
              </w:rPr>
              <w:fldChar w:fldCharType="begin"/>
            </w:r>
            <w:r w:rsidR="00674E0B">
              <w:rPr>
                <w:noProof/>
                <w:webHidden/>
              </w:rPr>
              <w:instrText xml:space="preserve"> PAGEREF _Toc167959115 \h </w:instrText>
            </w:r>
            <w:r w:rsidR="00674E0B">
              <w:rPr>
                <w:noProof/>
                <w:webHidden/>
              </w:rPr>
            </w:r>
            <w:r w:rsidR="00674E0B">
              <w:rPr>
                <w:noProof/>
                <w:webHidden/>
              </w:rPr>
              <w:fldChar w:fldCharType="separate"/>
            </w:r>
            <w:r w:rsidR="00674E0B">
              <w:rPr>
                <w:noProof/>
                <w:webHidden/>
              </w:rPr>
              <w:t>26</w:t>
            </w:r>
            <w:r w:rsidR="00674E0B">
              <w:rPr>
                <w:noProof/>
                <w:webHidden/>
              </w:rPr>
              <w:fldChar w:fldCharType="end"/>
            </w:r>
          </w:hyperlink>
        </w:p>
        <w:p w14:paraId="4E0C6EA3" w14:textId="516545F7"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6" w:history="1">
            <w:r w:rsidR="00674E0B" w:rsidRPr="00C846DA">
              <w:rPr>
                <w:rStyle w:val="Hyperlink"/>
                <w:noProof/>
              </w:rPr>
              <w:t>3.1.6.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Portability Requirements</w:t>
            </w:r>
            <w:r w:rsidR="00674E0B">
              <w:rPr>
                <w:noProof/>
                <w:webHidden/>
              </w:rPr>
              <w:tab/>
            </w:r>
            <w:r w:rsidR="00674E0B">
              <w:rPr>
                <w:noProof/>
                <w:webHidden/>
              </w:rPr>
              <w:fldChar w:fldCharType="begin"/>
            </w:r>
            <w:r w:rsidR="00674E0B">
              <w:rPr>
                <w:noProof/>
                <w:webHidden/>
              </w:rPr>
              <w:instrText xml:space="preserve"> PAGEREF _Toc167959116 \h </w:instrText>
            </w:r>
            <w:r w:rsidR="00674E0B">
              <w:rPr>
                <w:noProof/>
                <w:webHidden/>
              </w:rPr>
            </w:r>
            <w:r w:rsidR="00674E0B">
              <w:rPr>
                <w:noProof/>
                <w:webHidden/>
              </w:rPr>
              <w:fldChar w:fldCharType="separate"/>
            </w:r>
            <w:r w:rsidR="00674E0B">
              <w:rPr>
                <w:noProof/>
                <w:webHidden/>
              </w:rPr>
              <w:t>26</w:t>
            </w:r>
            <w:r w:rsidR="00674E0B">
              <w:rPr>
                <w:noProof/>
                <w:webHidden/>
              </w:rPr>
              <w:fldChar w:fldCharType="end"/>
            </w:r>
          </w:hyperlink>
        </w:p>
        <w:p w14:paraId="4DFD3F9A" w14:textId="0D5F04A1"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7" w:history="1">
            <w:r w:rsidR="00674E0B" w:rsidRPr="00C846DA">
              <w:rPr>
                <w:rStyle w:val="Hyperlink"/>
                <w:noProof/>
              </w:rPr>
              <w:t>3.1.7.</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Efficiency Requirements</w:t>
            </w:r>
            <w:r w:rsidR="00674E0B">
              <w:rPr>
                <w:noProof/>
                <w:webHidden/>
              </w:rPr>
              <w:tab/>
            </w:r>
            <w:r w:rsidR="00674E0B">
              <w:rPr>
                <w:noProof/>
                <w:webHidden/>
              </w:rPr>
              <w:fldChar w:fldCharType="begin"/>
            </w:r>
            <w:r w:rsidR="00674E0B">
              <w:rPr>
                <w:noProof/>
                <w:webHidden/>
              </w:rPr>
              <w:instrText xml:space="preserve"> PAGEREF _Toc167959117 \h </w:instrText>
            </w:r>
            <w:r w:rsidR="00674E0B">
              <w:rPr>
                <w:noProof/>
                <w:webHidden/>
              </w:rPr>
            </w:r>
            <w:r w:rsidR="00674E0B">
              <w:rPr>
                <w:noProof/>
                <w:webHidden/>
              </w:rPr>
              <w:fldChar w:fldCharType="separate"/>
            </w:r>
            <w:r w:rsidR="00674E0B">
              <w:rPr>
                <w:noProof/>
                <w:webHidden/>
              </w:rPr>
              <w:t>27</w:t>
            </w:r>
            <w:r w:rsidR="00674E0B">
              <w:rPr>
                <w:noProof/>
                <w:webHidden/>
              </w:rPr>
              <w:fldChar w:fldCharType="end"/>
            </w:r>
          </w:hyperlink>
        </w:p>
        <w:p w14:paraId="077DE65E" w14:textId="787DAD65"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18" w:history="1">
            <w:r w:rsidR="00674E0B" w:rsidRPr="00C846DA">
              <w:rPr>
                <w:rStyle w:val="Hyperlink"/>
                <w:noProof/>
              </w:rPr>
              <w:t>3.2.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Domain Requirements</w:t>
            </w:r>
            <w:r w:rsidR="00674E0B">
              <w:rPr>
                <w:noProof/>
                <w:webHidden/>
              </w:rPr>
              <w:tab/>
            </w:r>
            <w:r w:rsidR="00674E0B">
              <w:rPr>
                <w:noProof/>
                <w:webHidden/>
              </w:rPr>
              <w:fldChar w:fldCharType="begin"/>
            </w:r>
            <w:r w:rsidR="00674E0B">
              <w:rPr>
                <w:noProof/>
                <w:webHidden/>
              </w:rPr>
              <w:instrText xml:space="preserve"> PAGEREF _Toc167959118 \h </w:instrText>
            </w:r>
            <w:r w:rsidR="00674E0B">
              <w:rPr>
                <w:noProof/>
                <w:webHidden/>
              </w:rPr>
            </w:r>
            <w:r w:rsidR="00674E0B">
              <w:rPr>
                <w:noProof/>
                <w:webHidden/>
              </w:rPr>
              <w:fldChar w:fldCharType="separate"/>
            </w:r>
            <w:r w:rsidR="00674E0B">
              <w:rPr>
                <w:noProof/>
                <w:webHidden/>
              </w:rPr>
              <w:t>27</w:t>
            </w:r>
            <w:r w:rsidR="00674E0B">
              <w:rPr>
                <w:noProof/>
                <w:webHidden/>
              </w:rPr>
              <w:fldChar w:fldCharType="end"/>
            </w:r>
          </w:hyperlink>
        </w:p>
        <w:p w14:paraId="03FB5B73" w14:textId="7BFE265F"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19" w:history="1">
            <w:r w:rsidR="00674E0B" w:rsidRPr="00C846DA">
              <w:rPr>
                <w:rStyle w:val="Hyperlink"/>
                <w:noProof/>
              </w:rPr>
              <w:t>3.2.1.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Database Requirements</w:t>
            </w:r>
            <w:r w:rsidR="00674E0B">
              <w:rPr>
                <w:noProof/>
                <w:webHidden/>
              </w:rPr>
              <w:tab/>
            </w:r>
            <w:r w:rsidR="00674E0B">
              <w:rPr>
                <w:noProof/>
                <w:webHidden/>
              </w:rPr>
              <w:fldChar w:fldCharType="begin"/>
            </w:r>
            <w:r w:rsidR="00674E0B">
              <w:rPr>
                <w:noProof/>
                <w:webHidden/>
              </w:rPr>
              <w:instrText xml:space="preserve"> PAGEREF _Toc167959119 \h </w:instrText>
            </w:r>
            <w:r w:rsidR="00674E0B">
              <w:rPr>
                <w:noProof/>
                <w:webHidden/>
              </w:rPr>
            </w:r>
            <w:r w:rsidR="00674E0B">
              <w:rPr>
                <w:noProof/>
                <w:webHidden/>
              </w:rPr>
              <w:fldChar w:fldCharType="separate"/>
            </w:r>
            <w:r w:rsidR="00674E0B">
              <w:rPr>
                <w:noProof/>
                <w:webHidden/>
              </w:rPr>
              <w:t>27</w:t>
            </w:r>
            <w:r w:rsidR="00674E0B">
              <w:rPr>
                <w:noProof/>
                <w:webHidden/>
              </w:rPr>
              <w:fldChar w:fldCharType="end"/>
            </w:r>
          </w:hyperlink>
        </w:p>
        <w:p w14:paraId="5CF00033" w14:textId="6AF19D9E" w:rsidR="00674E0B" w:rsidRDefault="00A66E7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7959120" w:history="1">
            <w:r w:rsidR="00674E0B" w:rsidRPr="00C846DA">
              <w:rPr>
                <w:rStyle w:val="Hyperlink"/>
                <w:noProof/>
              </w:rPr>
              <w:t>3.2.2.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Legal Requirements</w:t>
            </w:r>
            <w:r w:rsidR="00674E0B">
              <w:rPr>
                <w:noProof/>
                <w:webHidden/>
              </w:rPr>
              <w:tab/>
            </w:r>
            <w:r w:rsidR="00674E0B">
              <w:rPr>
                <w:noProof/>
                <w:webHidden/>
              </w:rPr>
              <w:fldChar w:fldCharType="begin"/>
            </w:r>
            <w:r w:rsidR="00674E0B">
              <w:rPr>
                <w:noProof/>
                <w:webHidden/>
              </w:rPr>
              <w:instrText xml:space="preserve"> PAGEREF _Toc167959120 \h </w:instrText>
            </w:r>
            <w:r w:rsidR="00674E0B">
              <w:rPr>
                <w:noProof/>
                <w:webHidden/>
              </w:rPr>
            </w:r>
            <w:r w:rsidR="00674E0B">
              <w:rPr>
                <w:noProof/>
                <w:webHidden/>
              </w:rPr>
              <w:fldChar w:fldCharType="separate"/>
            </w:r>
            <w:r w:rsidR="00674E0B">
              <w:rPr>
                <w:noProof/>
                <w:webHidden/>
              </w:rPr>
              <w:t>27</w:t>
            </w:r>
            <w:r w:rsidR="00674E0B">
              <w:rPr>
                <w:noProof/>
                <w:webHidden/>
              </w:rPr>
              <w:fldChar w:fldCharType="end"/>
            </w:r>
          </w:hyperlink>
        </w:p>
        <w:p w14:paraId="7E4491EB" w14:textId="1C05358F"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21" w:history="1">
            <w:r w:rsidR="00674E0B" w:rsidRPr="00C846DA">
              <w:rPr>
                <w:rStyle w:val="Hyperlink"/>
                <w:noProof/>
              </w:rPr>
              <w:t>Chapter 3</w:t>
            </w:r>
            <w:r w:rsidR="00674E0B">
              <w:rPr>
                <w:noProof/>
                <w:webHidden/>
              </w:rPr>
              <w:tab/>
            </w:r>
            <w:r w:rsidR="00674E0B">
              <w:rPr>
                <w:noProof/>
                <w:webHidden/>
              </w:rPr>
              <w:fldChar w:fldCharType="begin"/>
            </w:r>
            <w:r w:rsidR="00674E0B">
              <w:rPr>
                <w:noProof/>
                <w:webHidden/>
              </w:rPr>
              <w:instrText xml:space="preserve"> PAGEREF _Toc167959121 \h </w:instrText>
            </w:r>
            <w:r w:rsidR="00674E0B">
              <w:rPr>
                <w:noProof/>
                <w:webHidden/>
              </w:rPr>
            </w:r>
            <w:r w:rsidR="00674E0B">
              <w:rPr>
                <w:noProof/>
                <w:webHidden/>
              </w:rPr>
              <w:fldChar w:fldCharType="separate"/>
            </w:r>
            <w:r w:rsidR="00674E0B">
              <w:rPr>
                <w:noProof/>
                <w:webHidden/>
              </w:rPr>
              <w:t>28</w:t>
            </w:r>
            <w:r w:rsidR="00674E0B">
              <w:rPr>
                <w:noProof/>
                <w:webHidden/>
              </w:rPr>
              <w:fldChar w:fldCharType="end"/>
            </w:r>
          </w:hyperlink>
        </w:p>
        <w:p w14:paraId="279EEC11" w14:textId="668F5FF8"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22" w:history="1">
            <w:r w:rsidR="00674E0B" w:rsidRPr="00C846DA">
              <w:rPr>
                <w:rStyle w:val="Hyperlink"/>
                <w:noProof/>
              </w:rPr>
              <w:t>Use Case Analysis</w:t>
            </w:r>
            <w:r w:rsidR="00674E0B">
              <w:rPr>
                <w:noProof/>
                <w:webHidden/>
              </w:rPr>
              <w:tab/>
            </w:r>
            <w:r w:rsidR="00674E0B">
              <w:rPr>
                <w:noProof/>
                <w:webHidden/>
              </w:rPr>
              <w:fldChar w:fldCharType="begin"/>
            </w:r>
            <w:r w:rsidR="00674E0B">
              <w:rPr>
                <w:noProof/>
                <w:webHidden/>
              </w:rPr>
              <w:instrText xml:space="preserve"> PAGEREF _Toc167959122 \h </w:instrText>
            </w:r>
            <w:r w:rsidR="00674E0B">
              <w:rPr>
                <w:noProof/>
                <w:webHidden/>
              </w:rPr>
            </w:r>
            <w:r w:rsidR="00674E0B">
              <w:rPr>
                <w:noProof/>
                <w:webHidden/>
              </w:rPr>
              <w:fldChar w:fldCharType="separate"/>
            </w:r>
            <w:r w:rsidR="00674E0B">
              <w:rPr>
                <w:noProof/>
                <w:webHidden/>
              </w:rPr>
              <w:t>28</w:t>
            </w:r>
            <w:r w:rsidR="00674E0B">
              <w:rPr>
                <w:noProof/>
                <w:webHidden/>
              </w:rPr>
              <w:fldChar w:fldCharType="end"/>
            </w:r>
          </w:hyperlink>
        </w:p>
        <w:p w14:paraId="16D32038" w14:textId="069C42E3"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23" w:history="1">
            <w:r w:rsidR="00674E0B" w:rsidRPr="00C846DA">
              <w:rPr>
                <w:rStyle w:val="Hyperlink"/>
                <w:noProof/>
              </w:rPr>
              <w:t>3.1.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Use Case Model</w:t>
            </w:r>
            <w:r w:rsidR="00674E0B">
              <w:rPr>
                <w:noProof/>
                <w:webHidden/>
              </w:rPr>
              <w:tab/>
            </w:r>
            <w:r w:rsidR="00674E0B">
              <w:rPr>
                <w:noProof/>
                <w:webHidden/>
              </w:rPr>
              <w:fldChar w:fldCharType="begin"/>
            </w:r>
            <w:r w:rsidR="00674E0B">
              <w:rPr>
                <w:noProof/>
                <w:webHidden/>
              </w:rPr>
              <w:instrText xml:space="preserve"> PAGEREF _Toc167959123 \h </w:instrText>
            </w:r>
            <w:r w:rsidR="00674E0B">
              <w:rPr>
                <w:noProof/>
                <w:webHidden/>
              </w:rPr>
            </w:r>
            <w:r w:rsidR="00674E0B">
              <w:rPr>
                <w:noProof/>
                <w:webHidden/>
              </w:rPr>
              <w:fldChar w:fldCharType="separate"/>
            </w:r>
            <w:r w:rsidR="00674E0B">
              <w:rPr>
                <w:noProof/>
                <w:webHidden/>
              </w:rPr>
              <w:t>30</w:t>
            </w:r>
            <w:r w:rsidR="00674E0B">
              <w:rPr>
                <w:noProof/>
                <w:webHidden/>
              </w:rPr>
              <w:fldChar w:fldCharType="end"/>
            </w:r>
          </w:hyperlink>
        </w:p>
        <w:p w14:paraId="3C87C83B" w14:textId="48F951C7"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24" w:history="1">
            <w:r w:rsidR="00674E0B" w:rsidRPr="00C846DA">
              <w:rPr>
                <w:rStyle w:val="Hyperlink"/>
                <w:noProof/>
              </w:rPr>
              <w:t>3.2.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Configure Region of Interest</w:t>
            </w:r>
            <w:r w:rsidR="00674E0B">
              <w:rPr>
                <w:noProof/>
                <w:webHidden/>
              </w:rPr>
              <w:tab/>
            </w:r>
            <w:r w:rsidR="00674E0B">
              <w:rPr>
                <w:noProof/>
                <w:webHidden/>
              </w:rPr>
              <w:fldChar w:fldCharType="begin"/>
            </w:r>
            <w:r w:rsidR="00674E0B">
              <w:rPr>
                <w:noProof/>
                <w:webHidden/>
              </w:rPr>
              <w:instrText xml:space="preserve"> PAGEREF _Toc167959124 \h </w:instrText>
            </w:r>
            <w:r w:rsidR="00674E0B">
              <w:rPr>
                <w:noProof/>
                <w:webHidden/>
              </w:rPr>
            </w:r>
            <w:r w:rsidR="00674E0B">
              <w:rPr>
                <w:noProof/>
                <w:webHidden/>
              </w:rPr>
              <w:fldChar w:fldCharType="separate"/>
            </w:r>
            <w:r w:rsidR="00674E0B">
              <w:rPr>
                <w:noProof/>
                <w:webHidden/>
              </w:rPr>
              <w:t>31</w:t>
            </w:r>
            <w:r w:rsidR="00674E0B">
              <w:rPr>
                <w:noProof/>
                <w:webHidden/>
              </w:rPr>
              <w:fldChar w:fldCharType="end"/>
            </w:r>
          </w:hyperlink>
        </w:p>
        <w:p w14:paraId="401948A4" w14:textId="31D75DE3"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25" w:history="1">
            <w:r w:rsidR="00674E0B" w:rsidRPr="00C846DA">
              <w:rPr>
                <w:rStyle w:val="Hyperlink"/>
                <w:noProof/>
              </w:rPr>
              <w:t>3.2.1 Configure Region of Interest</w:t>
            </w:r>
            <w:r w:rsidR="00674E0B">
              <w:rPr>
                <w:noProof/>
                <w:webHidden/>
              </w:rPr>
              <w:tab/>
            </w:r>
            <w:r w:rsidR="00674E0B">
              <w:rPr>
                <w:noProof/>
                <w:webHidden/>
              </w:rPr>
              <w:fldChar w:fldCharType="begin"/>
            </w:r>
            <w:r w:rsidR="00674E0B">
              <w:rPr>
                <w:noProof/>
                <w:webHidden/>
              </w:rPr>
              <w:instrText xml:space="preserve"> PAGEREF _Toc167959125 \h </w:instrText>
            </w:r>
            <w:r w:rsidR="00674E0B">
              <w:rPr>
                <w:noProof/>
                <w:webHidden/>
              </w:rPr>
            </w:r>
            <w:r w:rsidR="00674E0B">
              <w:rPr>
                <w:noProof/>
                <w:webHidden/>
              </w:rPr>
              <w:fldChar w:fldCharType="separate"/>
            </w:r>
            <w:r w:rsidR="00674E0B">
              <w:rPr>
                <w:noProof/>
                <w:webHidden/>
              </w:rPr>
              <w:t>31</w:t>
            </w:r>
            <w:r w:rsidR="00674E0B">
              <w:rPr>
                <w:noProof/>
                <w:webHidden/>
              </w:rPr>
              <w:fldChar w:fldCharType="end"/>
            </w:r>
          </w:hyperlink>
        </w:p>
        <w:p w14:paraId="250480D0" w14:textId="10E182A2"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26" w:history="1">
            <w:r w:rsidR="00674E0B" w:rsidRPr="00C846DA">
              <w:rPr>
                <w:rStyle w:val="Hyperlink"/>
                <w:noProof/>
              </w:rPr>
              <w:t>3.3.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Monitor History and Statistics</w:t>
            </w:r>
            <w:r w:rsidR="00674E0B">
              <w:rPr>
                <w:noProof/>
                <w:webHidden/>
              </w:rPr>
              <w:tab/>
            </w:r>
            <w:r w:rsidR="00674E0B">
              <w:rPr>
                <w:noProof/>
                <w:webHidden/>
              </w:rPr>
              <w:fldChar w:fldCharType="begin"/>
            </w:r>
            <w:r w:rsidR="00674E0B">
              <w:rPr>
                <w:noProof/>
                <w:webHidden/>
              </w:rPr>
              <w:instrText xml:space="preserve"> PAGEREF _Toc167959126 \h </w:instrText>
            </w:r>
            <w:r w:rsidR="00674E0B">
              <w:rPr>
                <w:noProof/>
                <w:webHidden/>
              </w:rPr>
            </w:r>
            <w:r w:rsidR="00674E0B">
              <w:rPr>
                <w:noProof/>
                <w:webHidden/>
              </w:rPr>
              <w:fldChar w:fldCharType="separate"/>
            </w:r>
            <w:r w:rsidR="00674E0B">
              <w:rPr>
                <w:noProof/>
                <w:webHidden/>
              </w:rPr>
              <w:t>31</w:t>
            </w:r>
            <w:r w:rsidR="00674E0B">
              <w:rPr>
                <w:noProof/>
                <w:webHidden/>
              </w:rPr>
              <w:fldChar w:fldCharType="end"/>
            </w:r>
          </w:hyperlink>
        </w:p>
        <w:p w14:paraId="38CE7F1C" w14:textId="46693723"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27" w:history="1">
            <w:r w:rsidR="00674E0B" w:rsidRPr="00C846DA">
              <w:rPr>
                <w:rStyle w:val="Hyperlink"/>
                <w:noProof/>
              </w:rPr>
              <w:t>3.3.1 Monitor History and Statistics</w:t>
            </w:r>
            <w:r w:rsidR="00674E0B">
              <w:rPr>
                <w:noProof/>
                <w:webHidden/>
              </w:rPr>
              <w:tab/>
            </w:r>
            <w:r w:rsidR="00674E0B">
              <w:rPr>
                <w:noProof/>
                <w:webHidden/>
              </w:rPr>
              <w:fldChar w:fldCharType="begin"/>
            </w:r>
            <w:r w:rsidR="00674E0B">
              <w:rPr>
                <w:noProof/>
                <w:webHidden/>
              </w:rPr>
              <w:instrText xml:space="preserve"> PAGEREF _Toc167959127 \h </w:instrText>
            </w:r>
            <w:r w:rsidR="00674E0B">
              <w:rPr>
                <w:noProof/>
                <w:webHidden/>
              </w:rPr>
            </w:r>
            <w:r w:rsidR="00674E0B">
              <w:rPr>
                <w:noProof/>
                <w:webHidden/>
              </w:rPr>
              <w:fldChar w:fldCharType="separate"/>
            </w:r>
            <w:r w:rsidR="00674E0B">
              <w:rPr>
                <w:noProof/>
                <w:webHidden/>
              </w:rPr>
              <w:t>31</w:t>
            </w:r>
            <w:r w:rsidR="00674E0B">
              <w:rPr>
                <w:noProof/>
                <w:webHidden/>
              </w:rPr>
              <w:fldChar w:fldCharType="end"/>
            </w:r>
          </w:hyperlink>
        </w:p>
        <w:p w14:paraId="64EF1CF4" w14:textId="0ACF39E2"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28" w:history="1">
            <w:r w:rsidR="00674E0B" w:rsidRPr="00C846DA">
              <w:rPr>
                <w:rStyle w:val="Hyperlink"/>
                <w:noProof/>
              </w:rPr>
              <w:t>3.4.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Smart Board Control</w:t>
            </w:r>
            <w:r w:rsidR="00674E0B">
              <w:rPr>
                <w:noProof/>
                <w:webHidden/>
              </w:rPr>
              <w:tab/>
            </w:r>
            <w:r w:rsidR="00674E0B">
              <w:rPr>
                <w:noProof/>
                <w:webHidden/>
              </w:rPr>
              <w:fldChar w:fldCharType="begin"/>
            </w:r>
            <w:r w:rsidR="00674E0B">
              <w:rPr>
                <w:noProof/>
                <w:webHidden/>
              </w:rPr>
              <w:instrText xml:space="preserve"> PAGEREF _Toc167959128 \h </w:instrText>
            </w:r>
            <w:r w:rsidR="00674E0B">
              <w:rPr>
                <w:noProof/>
                <w:webHidden/>
              </w:rPr>
            </w:r>
            <w:r w:rsidR="00674E0B">
              <w:rPr>
                <w:noProof/>
                <w:webHidden/>
              </w:rPr>
              <w:fldChar w:fldCharType="separate"/>
            </w:r>
            <w:r w:rsidR="00674E0B">
              <w:rPr>
                <w:noProof/>
                <w:webHidden/>
              </w:rPr>
              <w:t>32</w:t>
            </w:r>
            <w:r w:rsidR="00674E0B">
              <w:rPr>
                <w:noProof/>
                <w:webHidden/>
              </w:rPr>
              <w:fldChar w:fldCharType="end"/>
            </w:r>
          </w:hyperlink>
        </w:p>
        <w:p w14:paraId="443696EE" w14:textId="646F549E"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29" w:history="1">
            <w:r w:rsidR="00674E0B" w:rsidRPr="00C846DA">
              <w:rPr>
                <w:rStyle w:val="Hyperlink"/>
                <w:noProof/>
              </w:rPr>
              <w:t>3.4.1 Smart Board Control</w:t>
            </w:r>
            <w:r w:rsidR="00674E0B">
              <w:rPr>
                <w:noProof/>
                <w:webHidden/>
              </w:rPr>
              <w:tab/>
            </w:r>
            <w:r w:rsidR="00674E0B">
              <w:rPr>
                <w:noProof/>
                <w:webHidden/>
              </w:rPr>
              <w:fldChar w:fldCharType="begin"/>
            </w:r>
            <w:r w:rsidR="00674E0B">
              <w:rPr>
                <w:noProof/>
                <w:webHidden/>
              </w:rPr>
              <w:instrText xml:space="preserve"> PAGEREF _Toc167959129 \h </w:instrText>
            </w:r>
            <w:r w:rsidR="00674E0B">
              <w:rPr>
                <w:noProof/>
                <w:webHidden/>
              </w:rPr>
            </w:r>
            <w:r w:rsidR="00674E0B">
              <w:rPr>
                <w:noProof/>
                <w:webHidden/>
              </w:rPr>
              <w:fldChar w:fldCharType="separate"/>
            </w:r>
            <w:r w:rsidR="00674E0B">
              <w:rPr>
                <w:noProof/>
                <w:webHidden/>
              </w:rPr>
              <w:t>32</w:t>
            </w:r>
            <w:r w:rsidR="00674E0B">
              <w:rPr>
                <w:noProof/>
                <w:webHidden/>
              </w:rPr>
              <w:fldChar w:fldCharType="end"/>
            </w:r>
          </w:hyperlink>
        </w:p>
        <w:p w14:paraId="7D48FD93" w14:textId="3B313B61"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0" w:history="1">
            <w:r w:rsidR="00674E0B" w:rsidRPr="00C846DA">
              <w:rPr>
                <w:rStyle w:val="Hyperlink"/>
                <w:noProof/>
              </w:rPr>
              <w:t>3.5.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Detection in ROI</w:t>
            </w:r>
            <w:r w:rsidR="00674E0B">
              <w:rPr>
                <w:noProof/>
                <w:webHidden/>
              </w:rPr>
              <w:tab/>
            </w:r>
            <w:r w:rsidR="00674E0B">
              <w:rPr>
                <w:noProof/>
                <w:webHidden/>
              </w:rPr>
              <w:fldChar w:fldCharType="begin"/>
            </w:r>
            <w:r w:rsidR="00674E0B">
              <w:rPr>
                <w:noProof/>
                <w:webHidden/>
              </w:rPr>
              <w:instrText xml:space="preserve"> PAGEREF _Toc167959130 \h </w:instrText>
            </w:r>
            <w:r w:rsidR="00674E0B">
              <w:rPr>
                <w:noProof/>
                <w:webHidden/>
              </w:rPr>
            </w:r>
            <w:r w:rsidR="00674E0B">
              <w:rPr>
                <w:noProof/>
                <w:webHidden/>
              </w:rPr>
              <w:fldChar w:fldCharType="separate"/>
            </w:r>
            <w:r w:rsidR="00674E0B">
              <w:rPr>
                <w:noProof/>
                <w:webHidden/>
              </w:rPr>
              <w:t>33</w:t>
            </w:r>
            <w:r w:rsidR="00674E0B">
              <w:rPr>
                <w:noProof/>
                <w:webHidden/>
              </w:rPr>
              <w:fldChar w:fldCharType="end"/>
            </w:r>
          </w:hyperlink>
        </w:p>
        <w:p w14:paraId="7434FDCA" w14:textId="65754293"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31" w:history="1">
            <w:r w:rsidR="00674E0B" w:rsidRPr="00C846DA">
              <w:rPr>
                <w:rStyle w:val="Hyperlink"/>
                <w:noProof/>
              </w:rPr>
              <w:t>3.4.1 Detection in ROI</w:t>
            </w:r>
            <w:r w:rsidR="00674E0B">
              <w:rPr>
                <w:noProof/>
                <w:webHidden/>
              </w:rPr>
              <w:tab/>
            </w:r>
            <w:r w:rsidR="00674E0B">
              <w:rPr>
                <w:noProof/>
                <w:webHidden/>
              </w:rPr>
              <w:fldChar w:fldCharType="begin"/>
            </w:r>
            <w:r w:rsidR="00674E0B">
              <w:rPr>
                <w:noProof/>
                <w:webHidden/>
              </w:rPr>
              <w:instrText xml:space="preserve"> PAGEREF _Toc167959131 \h </w:instrText>
            </w:r>
            <w:r w:rsidR="00674E0B">
              <w:rPr>
                <w:noProof/>
                <w:webHidden/>
              </w:rPr>
            </w:r>
            <w:r w:rsidR="00674E0B">
              <w:rPr>
                <w:noProof/>
                <w:webHidden/>
              </w:rPr>
              <w:fldChar w:fldCharType="separate"/>
            </w:r>
            <w:r w:rsidR="00674E0B">
              <w:rPr>
                <w:noProof/>
                <w:webHidden/>
              </w:rPr>
              <w:t>33</w:t>
            </w:r>
            <w:r w:rsidR="00674E0B">
              <w:rPr>
                <w:noProof/>
                <w:webHidden/>
              </w:rPr>
              <w:fldChar w:fldCharType="end"/>
            </w:r>
          </w:hyperlink>
        </w:p>
        <w:p w14:paraId="2FF9254C" w14:textId="6CD02185"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2" w:history="1">
            <w:r w:rsidR="00674E0B" w:rsidRPr="00C846DA">
              <w:rPr>
                <w:rStyle w:val="Hyperlink"/>
                <w:noProof/>
              </w:rPr>
              <w:t>3.6.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PCs Shutdown</w:t>
            </w:r>
            <w:r w:rsidR="00674E0B">
              <w:rPr>
                <w:noProof/>
                <w:webHidden/>
              </w:rPr>
              <w:tab/>
            </w:r>
            <w:r w:rsidR="00674E0B">
              <w:rPr>
                <w:noProof/>
                <w:webHidden/>
              </w:rPr>
              <w:fldChar w:fldCharType="begin"/>
            </w:r>
            <w:r w:rsidR="00674E0B">
              <w:rPr>
                <w:noProof/>
                <w:webHidden/>
              </w:rPr>
              <w:instrText xml:space="preserve"> PAGEREF _Toc167959132 \h </w:instrText>
            </w:r>
            <w:r w:rsidR="00674E0B">
              <w:rPr>
                <w:noProof/>
                <w:webHidden/>
              </w:rPr>
            </w:r>
            <w:r w:rsidR="00674E0B">
              <w:rPr>
                <w:noProof/>
                <w:webHidden/>
              </w:rPr>
              <w:fldChar w:fldCharType="separate"/>
            </w:r>
            <w:r w:rsidR="00674E0B">
              <w:rPr>
                <w:noProof/>
                <w:webHidden/>
              </w:rPr>
              <w:t>33</w:t>
            </w:r>
            <w:r w:rsidR="00674E0B">
              <w:rPr>
                <w:noProof/>
                <w:webHidden/>
              </w:rPr>
              <w:fldChar w:fldCharType="end"/>
            </w:r>
          </w:hyperlink>
        </w:p>
        <w:p w14:paraId="04189248" w14:textId="5EE5A2DF"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33" w:history="1">
            <w:r w:rsidR="00674E0B" w:rsidRPr="00C846DA">
              <w:rPr>
                <w:rStyle w:val="Hyperlink"/>
                <w:noProof/>
              </w:rPr>
              <w:t>3.4.1 PC Shutdown</w:t>
            </w:r>
            <w:r w:rsidR="00674E0B">
              <w:rPr>
                <w:noProof/>
                <w:webHidden/>
              </w:rPr>
              <w:tab/>
            </w:r>
            <w:r w:rsidR="00674E0B">
              <w:rPr>
                <w:noProof/>
                <w:webHidden/>
              </w:rPr>
              <w:fldChar w:fldCharType="begin"/>
            </w:r>
            <w:r w:rsidR="00674E0B">
              <w:rPr>
                <w:noProof/>
                <w:webHidden/>
              </w:rPr>
              <w:instrText xml:space="preserve"> PAGEREF _Toc167959133 \h </w:instrText>
            </w:r>
            <w:r w:rsidR="00674E0B">
              <w:rPr>
                <w:noProof/>
                <w:webHidden/>
              </w:rPr>
            </w:r>
            <w:r w:rsidR="00674E0B">
              <w:rPr>
                <w:noProof/>
                <w:webHidden/>
              </w:rPr>
              <w:fldChar w:fldCharType="separate"/>
            </w:r>
            <w:r w:rsidR="00674E0B">
              <w:rPr>
                <w:noProof/>
                <w:webHidden/>
              </w:rPr>
              <w:t>33</w:t>
            </w:r>
            <w:r w:rsidR="00674E0B">
              <w:rPr>
                <w:noProof/>
                <w:webHidden/>
              </w:rPr>
              <w:fldChar w:fldCharType="end"/>
            </w:r>
          </w:hyperlink>
        </w:p>
        <w:p w14:paraId="3DB07414" w14:textId="3D33439C"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34" w:history="1">
            <w:r w:rsidR="00674E0B" w:rsidRPr="00C846DA">
              <w:rPr>
                <w:rStyle w:val="Hyperlink"/>
                <w:noProof/>
              </w:rPr>
              <w:t>Chapter 4</w:t>
            </w:r>
            <w:r w:rsidR="00674E0B">
              <w:rPr>
                <w:noProof/>
                <w:webHidden/>
              </w:rPr>
              <w:tab/>
            </w:r>
            <w:r w:rsidR="00674E0B">
              <w:rPr>
                <w:noProof/>
                <w:webHidden/>
              </w:rPr>
              <w:fldChar w:fldCharType="begin"/>
            </w:r>
            <w:r w:rsidR="00674E0B">
              <w:rPr>
                <w:noProof/>
                <w:webHidden/>
              </w:rPr>
              <w:instrText xml:space="preserve"> PAGEREF _Toc167959134 \h </w:instrText>
            </w:r>
            <w:r w:rsidR="00674E0B">
              <w:rPr>
                <w:noProof/>
                <w:webHidden/>
              </w:rPr>
            </w:r>
            <w:r w:rsidR="00674E0B">
              <w:rPr>
                <w:noProof/>
                <w:webHidden/>
              </w:rPr>
              <w:fldChar w:fldCharType="separate"/>
            </w:r>
            <w:r w:rsidR="00674E0B">
              <w:rPr>
                <w:noProof/>
                <w:webHidden/>
              </w:rPr>
              <w:t>35</w:t>
            </w:r>
            <w:r w:rsidR="00674E0B">
              <w:rPr>
                <w:noProof/>
                <w:webHidden/>
              </w:rPr>
              <w:fldChar w:fldCharType="end"/>
            </w:r>
          </w:hyperlink>
        </w:p>
        <w:p w14:paraId="3561E547" w14:textId="31D69093"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35" w:history="1">
            <w:r w:rsidR="00674E0B" w:rsidRPr="00C846DA">
              <w:rPr>
                <w:rStyle w:val="Hyperlink"/>
                <w:noProof/>
              </w:rPr>
              <w:t>System Design</w:t>
            </w:r>
            <w:r w:rsidR="00674E0B">
              <w:rPr>
                <w:noProof/>
                <w:webHidden/>
              </w:rPr>
              <w:tab/>
            </w:r>
            <w:r w:rsidR="00674E0B">
              <w:rPr>
                <w:noProof/>
                <w:webHidden/>
              </w:rPr>
              <w:fldChar w:fldCharType="begin"/>
            </w:r>
            <w:r w:rsidR="00674E0B">
              <w:rPr>
                <w:noProof/>
                <w:webHidden/>
              </w:rPr>
              <w:instrText xml:space="preserve"> PAGEREF _Toc167959135 \h </w:instrText>
            </w:r>
            <w:r w:rsidR="00674E0B">
              <w:rPr>
                <w:noProof/>
                <w:webHidden/>
              </w:rPr>
            </w:r>
            <w:r w:rsidR="00674E0B">
              <w:rPr>
                <w:noProof/>
                <w:webHidden/>
              </w:rPr>
              <w:fldChar w:fldCharType="separate"/>
            </w:r>
            <w:r w:rsidR="00674E0B">
              <w:rPr>
                <w:noProof/>
                <w:webHidden/>
              </w:rPr>
              <w:t>35</w:t>
            </w:r>
            <w:r w:rsidR="00674E0B">
              <w:rPr>
                <w:noProof/>
                <w:webHidden/>
              </w:rPr>
              <w:fldChar w:fldCharType="end"/>
            </w:r>
          </w:hyperlink>
        </w:p>
        <w:p w14:paraId="07A5AF9C" w14:textId="4BFBCF2A"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6" w:history="1">
            <w:r w:rsidR="00674E0B" w:rsidRPr="00C846DA">
              <w:rPr>
                <w:rStyle w:val="Hyperlink"/>
                <w:noProof/>
              </w:rPr>
              <w:t>4.1.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Architecture Diagram</w:t>
            </w:r>
            <w:r w:rsidR="00674E0B">
              <w:rPr>
                <w:noProof/>
                <w:webHidden/>
              </w:rPr>
              <w:tab/>
            </w:r>
            <w:r w:rsidR="00674E0B">
              <w:rPr>
                <w:noProof/>
                <w:webHidden/>
              </w:rPr>
              <w:fldChar w:fldCharType="begin"/>
            </w:r>
            <w:r w:rsidR="00674E0B">
              <w:rPr>
                <w:noProof/>
                <w:webHidden/>
              </w:rPr>
              <w:instrText xml:space="preserve"> PAGEREF _Toc167959136 \h </w:instrText>
            </w:r>
            <w:r w:rsidR="00674E0B">
              <w:rPr>
                <w:noProof/>
                <w:webHidden/>
              </w:rPr>
            </w:r>
            <w:r w:rsidR="00674E0B">
              <w:rPr>
                <w:noProof/>
                <w:webHidden/>
              </w:rPr>
              <w:fldChar w:fldCharType="separate"/>
            </w:r>
            <w:r w:rsidR="00674E0B">
              <w:rPr>
                <w:noProof/>
                <w:webHidden/>
              </w:rPr>
              <w:t>36</w:t>
            </w:r>
            <w:r w:rsidR="00674E0B">
              <w:rPr>
                <w:noProof/>
                <w:webHidden/>
              </w:rPr>
              <w:fldChar w:fldCharType="end"/>
            </w:r>
          </w:hyperlink>
        </w:p>
        <w:p w14:paraId="7A4EACD7" w14:textId="378A2D81"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7" w:history="1">
            <w:r w:rsidR="00674E0B" w:rsidRPr="00C846DA">
              <w:rPr>
                <w:rStyle w:val="Hyperlink"/>
                <w:noProof/>
              </w:rPr>
              <w:t>4.2.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Entity Relationship Diagram with data dictionary</w:t>
            </w:r>
            <w:r w:rsidR="00674E0B">
              <w:rPr>
                <w:noProof/>
                <w:webHidden/>
              </w:rPr>
              <w:tab/>
            </w:r>
            <w:r w:rsidR="00674E0B">
              <w:rPr>
                <w:noProof/>
                <w:webHidden/>
              </w:rPr>
              <w:fldChar w:fldCharType="begin"/>
            </w:r>
            <w:r w:rsidR="00674E0B">
              <w:rPr>
                <w:noProof/>
                <w:webHidden/>
              </w:rPr>
              <w:instrText xml:space="preserve"> PAGEREF _Toc167959137 \h </w:instrText>
            </w:r>
            <w:r w:rsidR="00674E0B">
              <w:rPr>
                <w:noProof/>
                <w:webHidden/>
              </w:rPr>
            </w:r>
            <w:r w:rsidR="00674E0B">
              <w:rPr>
                <w:noProof/>
                <w:webHidden/>
              </w:rPr>
              <w:fldChar w:fldCharType="separate"/>
            </w:r>
            <w:r w:rsidR="00674E0B">
              <w:rPr>
                <w:noProof/>
                <w:webHidden/>
              </w:rPr>
              <w:t>37</w:t>
            </w:r>
            <w:r w:rsidR="00674E0B">
              <w:rPr>
                <w:noProof/>
                <w:webHidden/>
              </w:rPr>
              <w:fldChar w:fldCharType="end"/>
            </w:r>
          </w:hyperlink>
        </w:p>
        <w:p w14:paraId="3749A4A6" w14:textId="1C18E027"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8" w:history="1">
            <w:r w:rsidR="00674E0B" w:rsidRPr="00C846DA">
              <w:rPr>
                <w:rStyle w:val="Hyperlink"/>
                <w:noProof/>
              </w:rPr>
              <w:t>4.3.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Class Diagram</w:t>
            </w:r>
            <w:r w:rsidR="00674E0B">
              <w:rPr>
                <w:noProof/>
                <w:webHidden/>
              </w:rPr>
              <w:tab/>
            </w:r>
            <w:r w:rsidR="00674E0B">
              <w:rPr>
                <w:noProof/>
                <w:webHidden/>
              </w:rPr>
              <w:fldChar w:fldCharType="begin"/>
            </w:r>
            <w:r w:rsidR="00674E0B">
              <w:rPr>
                <w:noProof/>
                <w:webHidden/>
              </w:rPr>
              <w:instrText xml:space="preserve"> PAGEREF _Toc167959138 \h </w:instrText>
            </w:r>
            <w:r w:rsidR="00674E0B">
              <w:rPr>
                <w:noProof/>
                <w:webHidden/>
              </w:rPr>
            </w:r>
            <w:r w:rsidR="00674E0B">
              <w:rPr>
                <w:noProof/>
                <w:webHidden/>
              </w:rPr>
              <w:fldChar w:fldCharType="separate"/>
            </w:r>
            <w:r w:rsidR="00674E0B">
              <w:rPr>
                <w:noProof/>
                <w:webHidden/>
              </w:rPr>
              <w:t>39</w:t>
            </w:r>
            <w:r w:rsidR="00674E0B">
              <w:rPr>
                <w:noProof/>
                <w:webHidden/>
              </w:rPr>
              <w:fldChar w:fldCharType="end"/>
            </w:r>
          </w:hyperlink>
        </w:p>
        <w:p w14:paraId="1F3E478D" w14:textId="277C17EE"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39" w:history="1">
            <w:r w:rsidR="00674E0B" w:rsidRPr="00C846DA">
              <w:rPr>
                <w:rStyle w:val="Hyperlink"/>
                <w:noProof/>
              </w:rPr>
              <w:t>4.4.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Sequence / Collaboration Diagram</w:t>
            </w:r>
            <w:r w:rsidR="00674E0B">
              <w:rPr>
                <w:noProof/>
                <w:webHidden/>
              </w:rPr>
              <w:tab/>
            </w:r>
            <w:r w:rsidR="00674E0B">
              <w:rPr>
                <w:noProof/>
                <w:webHidden/>
              </w:rPr>
              <w:fldChar w:fldCharType="begin"/>
            </w:r>
            <w:r w:rsidR="00674E0B">
              <w:rPr>
                <w:noProof/>
                <w:webHidden/>
              </w:rPr>
              <w:instrText xml:space="preserve"> PAGEREF _Toc167959139 \h </w:instrText>
            </w:r>
            <w:r w:rsidR="00674E0B">
              <w:rPr>
                <w:noProof/>
                <w:webHidden/>
              </w:rPr>
            </w:r>
            <w:r w:rsidR="00674E0B">
              <w:rPr>
                <w:noProof/>
                <w:webHidden/>
              </w:rPr>
              <w:fldChar w:fldCharType="separate"/>
            </w:r>
            <w:r w:rsidR="00674E0B">
              <w:rPr>
                <w:noProof/>
                <w:webHidden/>
              </w:rPr>
              <w:t>40</w:t>
            </w:r>
            <w:r w:rsidR="00674E0B">
              <w:rPr>
                <w:noProof/>
                <w:webHidden/>
              </w:rPr>
              <w:fldChar w:fldCharType="end"/>
            </w:r>
          </w:hyperlink>
        </w:p>
        <w:p w14:paraId="334BBE7F" w14:textId="3E16A90C"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40" w:history="1">
            <w:r w:rsidR="00674E0B" w:rsidRPr="00C846DA">
              <w:rPr>
                <w:rStyle w:val="Hyperlink"/>
                <w:noProof/>
              </w:rPr>
              <w:t>4.5.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Activity Diagram</w:t>
            </w:r>
            <w:r w:rsidR="00674E0B">
              <w:rPr>
                <w:noProof/>
                <w:webHidden/>
              </w:rPr>
              <w:tab/>
            </w:r>
            <w:r w:rsidR="00674E0B">
              <w:rPr>
                <w:noProof/>
                <w:webHidden/>
              </w:rPr>
              <w:fldChar w:fldCharType="begin"/>
            </w:r>
            <w:r w:rsidR="00674E0B">
              <w:rPr>
                <w:noProof/>
                <w:webHidden/>
              </w:rPr>
              <w:instrText xml:space="preserve"> PAGEREF _Toc167959140 \h </w:instrText>
            </w:r>
            <w:r w:rsidR="00674E0B">
              <w:rPr>
                <w:noProof/>
                <w:webHidden/>
              </w:rPr>
            </w:r>
            <w:r w:rsidR="00674E0B">
              <w:rPr>
                <w:noProof/>
                <w:webHidden/>
              </w:rPr>
              <w:fldChar w:fldCharType="separate"/>
            </w:r>
            <w:r w:rsidR="00674E0B">
              <w:rPr>
                <w:noProof/>
                <w:webHidden/>
              </w:rPr>
              <w:t>41</w:t>
            </w:r>
            <w:r w:rsidR="00674E0B">
              <w:rPr>
                <w:noProof/>
                <w:webHidden/>
              </w:rPr>
              <w:fldChar w:fldCharType="end"/>
            </w:r>
          </w:hyperlink>
        </w:p>
        <w:p w14:paraId="7BD7D28B" w14:textId="1544C25D"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41" w:history="1">
            <w:r w:rsidR="00674E0B" w:rsidRPr="00C846DA">
              <w:rPr>
                <w:rStyle w:val="Hyperlink"/>
                <w:noProof/>
              </w:rPr>
              <w:t>4.6.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State Transition Diagram</w:t>
            </w:r>
            <w:r w:rsidR="00674E0B">
              <w:rPr>
                <w:noProof/>
                <w:webHidden/>
              </w:rPr>
              <w:tab/>
            </w:r>
            <w:r w:rsidR="00674E0B">
              <w:rPr>
                <w:noProof/>
                <w:webHidden/>
              </w:rPr>
              <w:fldChar w:fldCharType="begin"/>
            </w:r>
            <w:r w:rsidR="00674E0B">
              <w:rPr>
                <w:noProof/>
                <w:webHidden/>
              </w:rPr>
              <w:instrText xml:space="preserve"> PAGEREF _Toc167959141 \h </w:instrText>
            </w:r>
            <w:r w:rsidR="00674E0B">
              <w:rPr>
                <w:noProof/>
                <w:webHidden/>
              </w:rPr>
            </w:r>
            <w:r w:rsidR="00674E0B">
              <w:rPr>
                <w:noProof/>
                <w:webHidden/>
              </w:rPr>
              <w:fldChar w:fldCharType="separate"/>
            </w:r>
            <w:r w:rsidR="00674E0B">
              <w:rPr>
                <w:noProof/>
                <w:webHidden/>
              </w:rPr>
              <w:t>42</w:t>
            </w:r>
            <w:r w:rsidR="00674E0B">
              <w:rPr>
                <w:noProof/>
                <w:webHidden/>
              </w:rPr>
              <w:fldChar w:fldCharType="end"/>
            </w:r>
          </w:hyperlink>
        </w:p>
        <w:p w14:paraId="21B5187B" w14:textId="0742E9A2"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42" w:history="1">
            <w:r w:rsidR="00674E0B" w:rsidRPr="00C846DA">
              <w:rPr>
                <w:rStyle w:val="Hyperlink"/>
                <w:noProof/>
              </w:rPr>
              <w:t>4.7.</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Data Flow diagram</w:t>
            </w:r>
            <w:r w:rsidR="00674E0B">
              <w:rPr>
                <w:noProof/>
                <w:webHidden/>
              </w:rPr>
              <w:tab/>
            </w:r>
            <w:r w:rsidR="00674E0B">
              <w:rPr>
                <w:noProof/>
                <w:webHidden/>
              </w:rPr>
              <w:fldChar w:fldCharType="begin"/>
            </w:r>
            <w:r w:rsidR="00674E0B">
              <w:rPr>
                <w:noProof/>
                <w:webHidden/>
              </w:rPr>
              <w:instrText xml:space="preserve"> PAGEREF _Toc167959142 \h </w:instrText>
            </w:r>
            <w:r w:rsidR="00674E0B">
              <w:rPr>
                <w:noProof/>
                <w:webHidden/>
              </w:rPr>
            </w:r>
            <w:r w:rsidR="00674E0B">
              <w:rPr>
                <w:noProof/>
                <w:webHidden/>
              </w:rPr>
              <w:fldChar w:fldCharType="separate"/>
            </w:r>
            <w:r w:rsidR="00674E0B">
              <w:rPr>
                <w:noProof/>
                <w:webHidden/>
              </w:rPr>
              <w:t>43</w:t>
            </w:r>
            <w:r w:rsidR="00674E0B">
              <w:rPr>
                <w:noProof/>
                <w:webHidden/>
              </w:rPr>
              <w:fldChar w:fldCharType="end"/>
            </w:r>
          </w:hyperlink>
        </w:p>
        <w:p w14:paraId="3B78F56F" w14:textId="6FD8997D"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43" w:history="1">
            <w:r w:rsidR="00674E0B" w:rsidRPr="00C846DA">
              <w:rPr>
                <w:rStyle w:val="Hyperlink"/>
                <w:noProof/>
              </w:rPr>
              <w:t>Chapter 5</w:t>
            </w:r>
            <w:r w:rsidR="00674E0B">
              <w:rPr>
                <w:noProof/>
                <w:webHidden/>
              </w:rPr>
              <w:tab/>
            </w:r>
            <w:r w:rsidR="00674E0B">
              <w:rPr>
                <w:noProof/>
                <w:webHidden/>
              </w:rPr>
              <w:fldChar w:fldCharType="begin"/>
            </w:r>
            <w:r w:rsidR="00674E0B">
              <w:rPr>
                <w:noProof/>
                <w:webHidden/>
              </w:rPr>
              <w:instrText xml:space="preserve"> PAGEREF _Toc167959143 \h </w:instrText>
            </w:r>
            <w:r w:rsidR="00674E0B">
              <w:rPr>
                <w:noProof/>
                <w:webHidden/>
              </w:rPr>
            </w:r>
            <w:r w:rsidR="00674E0B">
              <w:rPr>
                <w:noProof/>
                <w:webHidden/>
              </w:rPr>
              <w:fldChar w:fldCharType="separate"/>
            </w:r>
            <w:r w:rsidR="00674E0B">
              <w:rPr>
                <w:noProof/>
                <w:webHidden/>
              </w:rPr>
              <w:t>45</w:t>
            </w:r>
            <w:r w:rsidR="00674E0B">
              <w:rPr>
                <w:noProof/>
                <w:webHidden/>
              </w:rPr>
              <w:fldChar w:fldCharType="end"/>
            </w:r>
          </w:hyperlink>
        </w:p>
        <w:p w14:paraId="2A6C797E" w14:textId="59B0821C"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44" w:history="1">
            <w:r w:rsidR="00674E0B" w:rsidRPr="00C846DA">
              <w:rPr>
                <w:rStyle w:val="Hyperlink"/>
                <w:noProof/>
              </w:rPr>
              <w:t>Implementation</w:t>
            </w:r>
            <w:r w:rsidR="00674E0B">
              <w:rPr>
                <w:noProof/>
                <w:webHidden/>
              </w:rPr>
              <w:tab/>
            </w:r>
            <w:r w:rsidR="00674E0B">
              <w:rPr>
                <w:noProof/>
                <w:webHidden/>
              </w:rPr>
              <w:fldChar w:fldCharType="begin"/>
            </w:r>
            <w:r w:rsidR="00674E0B">
              <w:rPr>
                <w:noProof/>
                <w:webHidden/>
              </w:rPr>
              <w:instrText xml:space="preserve"> PAGEREF _Toc167959144 \h </w:instrText>
            </w:r>
            <w:r w:rsidR="00674E0B">
              <w:rPr>
                <w:noProof/>
                <w:webHidden/>
              </w:rPr>
            </w:r>
            <w:r w:rsidR="00674E0B">
              <w:rPr>
                <w:noProof/>
                <w:webHidden/>
              </w:rPr>
              <w:fldChar w:fldCharType="separate"/>
            </w:r>
            <w:r w:rsidR="00674E0B">
              <w:rPr>
                <w:noProof/>
                <w:webHidden/>
              </w:rPr>
              <w:t>45</w:t>
            </w:r>
            <w:r w:rsidR="00674E0B">
              <w:rPr>
                <w:noProof/>
                <w:webHidden/>
              </w:rPr>
              <w:fldChar w:fldCharType="end"/>
            </w:r>
          </w:hyperlink>
        </w:p>
        <w:p w14:paraId="1E7DAC45" w14:textId="307B7D63"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45" w:history="1">
            <w:r w:rsidR="00674E0B" w:rsidRPr="00C846DA">
              <w:rPr>
                <w:rStyle w:val="Hyperlink"/>
                <w:noProof/>
              </w:rPr>
              <w:t>5.1.</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Important Flow Control/Pseudo codes</w:t>
            </w:r>
            <w:r w:rsidR="00674E0B">
              <w:rPr>
                <w:noProof/>
                <w:webHidden/>
              </w:rPr>
              <w:tab/>
            </w:r>
            <w:r w:rsidR="00674E0B">
              <w:rPr>
                <w:noProof/>
                <w:webHidden/>
              </w:rPr>
              <w:fldChar w:fldCharType="begin"/>
            </w:r>
            <w:r w:rsidR="00674E0B">
              <w:rPr>
                <w:noProof/>
                <w:webHidden/>
              </w:rPr>
              <w:instrText xml:space="preserve"> PAGEREF _Toc167959145 \h </w:instrText>
            </w:r>
            <w:r w:rsidR="00674E0B">
              <w:rPr>
                <w:noProof/>
                <w:webHidden/>
              </w:rPr>
            </w:r>
            <w:r w:rsidR="00674E0B">
              <w:rPr>
                <w:noProof/>
                <w:webHidden/>
              </w:rPr>
              <w:fldChar w:fldCharType="separate"/>
            </w:r>
            <w:r w:rsidR="00674E0B">
              <w:rPr>
                <w:noProof/>
                <w:webHidden/>
              </w:rPr>
              <w:t>46</w:t>
            </w:r>
            <w:r w:rsidR="00674E0B">
              <w:rPr>
                <w:noProof/>
                <w:webHidden/>
              </w:rPr>
              <w:fldChar w:fldCharType="end"/>
            </w:r>
          </w:hyperlink>
        </w:p>
        <w:p w14:paraId="56469035" w14:textId="6E3FC559"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46" w:history="1">
            <w:r w:rsidR="00674E0B" w:rsidRPr="00C846DA">
              <w:rPr>
                <w:rStyle w:val="Hyperlink"/>
                <w:noProof/>
              </w:rPr>
              <w:t>5.1.1. Website:</w:t>
            </w:r>
            <w:r w:rsidR="00674E0B">
              <w:rPr>
                <w:noProof/>
                <w:webHidden/>
              </w:rPr>
              <w:tab/>
            </w:r>
            <w:r w:rsidR="00674E0B">
              <w:rPr>
                <w:noProof/>
                <w:webHidden/>
              </w:rPr>
              <w:fldChar w:fldCharType="begin"/>
            </w:r>
            <w:r w:rsidR="00674E0B">
              <w:rPr>
                <w:noProof/>
                <w:webHidden/>
              </w:rPr>
              <w:instrText xml:space="preserve"> PAGEREF _Toc167959146 \h </w:instrText>
            </w:r>
            <w:r w:rsidR="00674E0B">
              <w:rPr>
                <w:noProof/>
                <w:webHidden/>
              </w:rPr>
            </w:r>
            <w:r w:rsidR="00674E0B">
              <w:rPr>
                <w:noProof/>
                <w:webHidden/>
              </w:rPr>
              <w:fldChar w:fldCharType="separate"/>
            </w:r>
            <w:r w:rsidR="00674E0B">
              <w:rPr>
                <w:noProof/>
                <w:webHidden/>
              </w:rPr>
              <w:t>46</w:t>
            </w:r>
            <w:r w:rsidR="00674E0B">
              <w:rPr>
                <w:noProof/>
                <w:webHidden/>
              </w:rPr>
              <w:fldChar w:fldCharType="end"/>
            </w:r>
          </w:hyperlink>
        </w:p>
        <w:p w14:paraId="6C17237C" w14:textId="07C28AEE"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47" w:history="1">
            <w:r w:rsidR="00674E0B" w:rsidRPr="00C846DA">
              <w:rPr>
                <w:rStyle w:val="Hyperlink"/>
                <w:noProof/>
              </w:rPr>
              <w:t>5.1.2. Raspberry Pi:</w:t>
            </w:r>
            <w:r w:rsidR="00674E0B">
              <w:rPr>
                <w:noProof/>
                <w:webHidden/>
              </w:rPr>
              <w:tab/>
            </w:r>
            <w:r w:rsidR="00674E0B">
              <w:rPr>
                <w:noProof/>
                <w:webHidden/>
              </w:rPr>
              <w:fldChar w:fldCharType="begin"/>
            </w:r>
            <w:r w:rsidR="00674E0B">
              <w:rPr>
                <w:noProof/>
                <w:webHidden/>
              </w:rPr>
              <w:instrText xml:space="preserve"> PAGEREF _Toc167959147 \h </w:instrText>
            </w:r>
            <w:r w:rsidR="00674E0B">
              <w:rPr>
                <w:noProof/>
                <w:webHidden/>
              </w:rPr>
            </w:r>
            <w:r w:rsidR="00674E0B">
              <w:rPr>
                <w:noProof/>
                <w:webHidden/>
              </w:rPr>
              <w:fldChar w:fldCharType="separate"/>
            </w:r>
            <w:r w:rsidR="00674E0B">
              <w:rPr>
                <w:noProof/>
                <w:webHidden/>
              </w:rPr>
              <w:t>46</w:t>
            </w:r>
            <w:r w:rsidR="00674E0B">
              <w:rPr>
                <w:noProof/>
                <w:webHidden/>
              </w:rPr>
              <w:fldChar w:fldCharType="end"/>
            </w:r>
          </w:hyperlink>
        </w:p>
        <w:p w14:paraId="4EB92AE8" w14:textId="07076830"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48" w:history="1">
            <w:r w:rsidR="00674E0B" w:rsidRPr="00C846DA">
              <w:rPr>
                <w:rStyle w:val="Hyperlink"/>
                <w:noProof/>
              </w:rPr>
              <w:t>5.1.3. IoT Server:</w:t>
            </w:r>
            <w:r w:rsidR="00674E0B">
              <w:rPr>
                <w:noProof/>
                <w:webHidden/>
              </w:rPr>
              <w:tab/>
            </w:r>
            <w:r w:rsidR="00674E0B">
              <w:rPr>
                <w:noProof/>
                <w:webHidden/>
              </w:rPr>
              <w:fldChar w:fldCharType="begin"/>
            </w:r>
            <w:r w:rsidR="00674E0B">
              <w:rPr>
                <w:noProof/>
                <w:webHidden/>
              </w:rPr>
              <w:instrText xml:space="preserve"> PAGEREF _Toc167959148 \h </w:instrText>
            </w:r>
            <w:r w:rsidR="00674E0B">
              <w:rPr>
                <w:noProof/>
                <w:webHidden/>
              </w:rPr>
            </w:r>
            <w:r w:rsidR="00674E0B">
              <w:rPr>
                <w:noProof/>
                <w:webHidden/>
              </w:rPr>
              <w:fldChar w:fldCharType="separate"/>
            </w:r>
            <w:r w:rsidR="00674E0B">
              <w:rPr>
                <w:noProof/>
                <w:webHidden/>
              </w:rPr>
              <w:t>47</w:t>
            </w:r>
            <w:r w:rsidR="00674E0B">
              <w:rPr>
                <w:noProof/>
                <w:webHidden/>
              </w:rPr>
              <w:fldChar w:fldCharType="end"/>
            </w:r>
          </w:hyperlink>
        </w:p>
        <w:p w14:paraId="30AFDE9F" w14:textId="7E9BD4ED"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49" w:history="1">
            <w:r w:rsidR="00674E0B" w:rsidRPr="00C846DA">
              <w:rPr>
                <w:rStyle w:val="Hyperlink"/>
                <w:noProof/>
              </w:rPr>
              <w:t>5.1.4. Smart Board:</w:t>
            </w:r>
            <w:r w:rsidR="00674E0B">
              <w:rPr>
                <w:noProof/>
                <w:webHidden/>
              </w:rPr>
              <w:tab/>
            </w:r>
            <w:r w:rsidR="00674E0B">
              <w:rPr>
                <w:noProof/>
                <w:webHidden/>
              </w:rPr>
              <w:fldChar w:fldCharType="begin"/>
            </w:r>
            <w:r w:rsidR="00674E0B">
              <w:rPr>
                <w:noProof/>
                <w:webHidden/>
              </w:rPr>
              <w:instrText xml:space="preserve"> PAGEREF _Toc167959149 \h </w:instrText>
            </w:r>
            <w:r w:rsidR="00674E0B">
              <w:rPr>
                <w:noProof/>
                <w:webHidden/>
              </w:rPr>
            </w:r>
            <w:r w:rsidR="00674E0B">
              <w:rPr>
                <w:noProof/>
                <w:webHidden/>
              </w:rPr>
              <w:fldChar w:fldCharType="separate"/>
            </w:r>
            <w:r w:rsidR="00674E0B">
              <w:rPr>
                <w:noProof/>
                <w:webHidden/>
              </w:rPr>
              <w:t>48</w:t>
            </w:r>
            <w:r w:rsidR="00674E0B">
              <w:rPr>
                <w:noProof/>
                <w:webHidden/>
              </w:rPr>
              <w:fldChar w:fldCharType="end"/>
            </w:r>
          </w:hyperlink>
        </w:p>
        <w:p w14:paraId="65FC5985" w14:textId="4B84CC92"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0" w:history="1">
            <w:r w:rsidR="00674E0B" w:rsidRPr="00C846DA">
              <w:rPr>
                <w:rStyle w:val="Hyperlink"/>
                <w:noProof/>
              </w:rPr>
              <w:t>5.2.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Components, Libraries, Web Services and stubs</w:t>
            </w:r>
            <w:r w:rsidR="00674E0B">
              <w:rPr>
                <w:noProof/>
                <w:webHidden/>
              </w:rPr>
              <w:tab/>
            </w:r>
            <w:r w:rsidR="00674E0B">
              <w:rPr>
                <w:noProof/>
                <w:webHidden/>
              </w:rPr>
              <w:fldChar w:fldCharType="begin"/>
            </w:r>
            <w:r w:rsidR="00674E0B">
              <w:rPr>
                <w:noProof/>
                <w:webHidden/>
              </w:rPr>
              <w:instrText xml:space="preserve"> PAGEREF _Toc167959150 \h </w:instrText>
            </w:r>
            <w:r w:rsidR="00674E0B">
              <w:rPr>
                <w:noProof/>
                <w:webHidden/>
              </w:rPr>
            </w:r>
            <w:r w:rsidR="00674E0B">
              <w:rPr>
                <w:noProof/>
                <w:webHidden/>
              </w:rPr>
              <w:fldChar w:fldCharType="separate"/>
            </w:r>
            <w:r w:rsidR="00674E0B">
              <w:rPr>
                <w:noProof/>
                <w:webHidden/>
              </w:rPr>
              <w:t>48</w:t>
            </w:r>
            <w:r w:rsidR="00674E0B">
              <w:rPr>
                <w:noProof/>
                <w:webHidden/>
              </w:rPr>
              <w:fldChar w:fldCharType="end"/>
            </w:r>
          </w:hyperlink>
        </w:p>
        <w:p w14:paraId="1D032267" w14:textId="44C19F60"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1" w:history="1">
            <w:r w:rsidR="00674E0B" w:rsidRPr="00C846DA">
              <w:rPr>
                <w:rStyle w:val="Hyperlink"/>
                <w:noProof/>
              </w:rPr>
              <w:t>5.3.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Deployment Environment</w:t>
            </w:r>
            <w:r w:rsidR="00674E0B">
              <w:rPr>
                <w:noProof/>
                <w:webHidden/>
              </w:rPr>
              <w:tab/>
            </w:r>
            <w:r w:rsidR="00674E0B">
              <w:rPr>
                <w:noProof/>
                <w:webHidden/>
              </w:rPr>
              <w:fldChar w:fldCharType="begin"/>
            </w:r>
            <w:r w:rsidR="00674E0B">
              <w:rPr>
                <w:noProof/>
                <w:webHidden/>
              </w:rPr>
              <w:instrText xml:space="preserve"> PAGEREF _Toc167959151 \h </w:instrText>
            </w:r>
            <w:r w:rsidR="00674E0B">
              <w:rPr>
                <w:noProof/>
                <w:webHidden/>
              </w:rPr>
            </w:r>
            <w:r w:rsidR="00674E0B">
              <w:rPr>
                <w:noProof/>
                <w:webHidden/>
              </w:rPr>
              <w:fldChar w:fldCharType="separate"/>
            </w:r>
            <w:r w:rsidR="00674E0B">
              <w:rPr>
                <w:noProof/>
                <w:webHidden/>
              </w:rPr>
              <w:t>49</w:t>
            </w:r>
            <w:r w:rsidR="00674E0B">
              <w:rPr>
                <w:noProof/>
                <w:webHidden/>
              </w:rPr>
              <w:fldChar w:fldCharType="end"/>
            </w:r>
          </w:hyperlink>
        </w:p>
        <w:p w14:paraId="1C4B9027" w14:textId="0B0353BE"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2" w:history="1">
            <w:r w:rsidR="00674E0B" w:rsidRPr="00C846DA">
              <w:rPr>
                <w:rStyle w:val="Hyperlink"/>
                <w:noProof/>
              </w:rPr>
              <w:t>5.4.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Tools and Techniques</w:t>
            </w:r>
            <w:r w:rsidR="00674E0B">
              <w:rPr>
                <w:noProof/>
                <w:webHidden/>
              </w:rPr>
              <w:tab/>
            </w:r>
            <w:r w:rsidR="00674E0B">
              <w:rPr>
                <w:noProof/>
                <w:webHidden/>
              </w:rPr>
              <w:fldChar w:fldCharType="begin"/>
            </w:r>
            <w:r w:rsidR="00674E0B">
              <w:rPr>
                <w:noProof/>
                <w:webHidden/>
              </w:rPr>
              <w:instrText xml:space="preserve"> PAGEREF _Toc167959152 \h </w:instrText>
            </w:r>
            <w:r w:rsidR="00674E0B">
              <w:rPr>
                <w:noProof/>
                <w:webHidden/>
              </w:rPr>
            </w:r>
            <w:r w:rsidR="00674E0B">
              <w:rPr>
                <w:noProof/>
                <w:webHidden/>
              </w:rPr>
              <w:fldChar w:fldCharType="separate"/>
            </w:r>
            <w:r w:rsidR="00674E0B">
              <w:rPr>
                <w:noProof/>
                <w:webHidden/>
              </w:rPr>
              <w:t>49</w:t>
            </w:r>
            <w:r w:rsidR="00674E0B">
              <w:rPr>
                <w:noProof/>
                <w:webHidden/>
              </w:rPr>
              <w:fldChar w:fldCharType="end"/>
            </w:r>
          </w:hyperlink>
        </w:p>
        <w:p w14:paraId="19E5EDA1" w14:textId="07516930"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3" w:history="1">
            <w:r w:rsidR="00674E0B" w:rsidRPr="00C846DA">
              <w:rPr>
                <w:rStyle w:val="Hyperlink"/>
                <w:noProof/>
              </w:rPr>
              <w:t>5.5.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Best Practices / Coding Standards</w:t>
            </w:r>
            <w:r w:rsidR="00674E0B">
              <w:rPr>
                <w:noProof/>
                <w:webHidden/>
              </w:rPr>
              <w:tab/>
            </w:r>
            <w:r w:rsidR="00674E0B">
              <w:rPr>
                <w:noProof/>
                <w:webHidden/>
              </w:rPr>
              <w:fldChar w:fldCharType="begin"/>
            </w:r>
            <w:r w:rsidR="00674E0B">
              <w:rPr>
                <w:noProof/>
                <w:webHidden/>
              </w:rPr>
              <w:instrText xml:space="preserve"> PAGEREF _Toc167959153 \h </w:instrText>
            </w:r>
            <w:r w:rsidR="00674E0B">
              <w:rPr>
                <w:noProof/>
                <w:webHidden/>
              </w:rPr>
            </w:r>
            <w:r w:rsidR="00674E0B">
              <w:rPr>
                <w:noProof/>
                <w:webHidden/>
              </w:rPr>
              <w:fldChar w:fldCharType="separate"/>
            </w:r>
            <w:r w:rsidR="00674E0B">
              <w:rPr>
                <w:noProof/>
                <w:webHidden/>
              </w:rPr>
              <w:t>50</w:t>
            </w:r>
            <w:r w:rsidR="00674E0B">
              <w:rPr>
                <w:noProof/>
                <w:webHidden/>
              </w:rPr>
              <w:fldChar w:fldCharType="end"/>
            </w:r>
          </w:hyperlink>
        </w:p>
        <w:p w14:paraId="24D9FB94" w14:textId="7257C29E"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4" w:history="1">
            <w:r w:rsidR="00674E0B" w:rsidRPr="00C846DA">
              <w:rPr>
                <w:rStyle w:val="Hyperlink"/>
                <w:noProof/>
              </w:rPr>
              <w:t>5.6.</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Version Control</w:t>
            </w:r>
            <w:r w:rsidR="00674E0B">
              <w:rPr>
                <w:noProof/>
                <w:webHidden/>
              </w:rPr>
              <w:tab/>
            </w:r>
            <w:r w:rsidR="00674E0B">
              <w:rPr>
                <w:noProof/>
                <w:webHidden/>
              </w:rPr>
              <w:fldChar w:fldCharType="begin"/>
            </w:r>
            <w:r w:rsidR="00674E0B">
              <w:rPr>
                <w:noProof/>
                <w:webHidden/>
              </w:rPr>
              <w:instrText xml:space="preserve"> PAGEREF _Toc167959154 \h </w:instrText>
            </w:r>
            <w:r w:rsidR="00674E0B">
              <w:rPr>
                <w:noProof/>
                <w:webHidden/>
              </w:rPr>
            </w:r>
            <w:r w:rsidR="00674E0B">
              <w:rPr>
                <w:noProof/>
                <w:webHidden/>
              </w:rPr>
              <w:fldChar w:fldCharType="separate"/>
            </w:r>
            <w:r w:rsidR="00674E0B">
              <w:rPr>
                <w:noProof/>
                <w:webHidden/>
              </w:rPr>
              <w:t>50</w:t>
            </w:r>
            <w:r w:rsidR="00674E0B">
              <w:rPr>
                <w:noProof/>
                <w:webHidden/>
              </w:rPr>
              <w:fldChar w:fldCharType="end"/>
            </w:r>
          </w:hyperlink>
        </w:p>
        <w:p w14:paraId="5995182F" w14:textId="33EEA8B1"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55" w:history="1">
            <w:r w:rsidR="00674E0B" w:rsidRPr="00C846DA">
              <w:rPr>
                <w:rStyle w:val="Hyperlink"/>
                <w:noProof/>
              </w:rPr>
              <w:t>Chapter 6</w:t>
            </w:r>
            <w:r w:rsidR="00674E0B">
              <w:rPr>
                <w:noProof/>
                <w:webHidden/>
              </w:rPr>
              <w:tab/>
            </w:r>
            <w:r w:rsidR="00674E0B">
              <w:rPr>
                <w:noProof/>
                <w:webHidden/>
              </w:rPr>
              <w:fldChar w:fldCharType="begin"/>
            </w:r>
            <w:r w:rsidR="00674E0B">
              <w:rPr>
                <w:noProof/>
                <w:webHidden/>
              </w:rPr>
              <w:instrText xml:space="preserve"> PAGEREF _Toc167959155 \h </w:instrText>
            </w:r>
            <w:r w:rsidR="00674E0B">
              <w:rPr>
                <w:noProof/>
                <w:webHidden/>
              </w:rPr>
            </w:r>
            <w:r w:rsidR="00674E0B">
              <w:rPr>
                <w:noProof/>
                <w:webHidden/>
              </w:rPr>
              <w:fldChar w:fldCharType="separate"/>
            </w:r>
            <w:r w:rsidR="00674E0B">
              <w:rPr>
                <w:noProof/>
                <w:webHidden/>
              </w:rPr>
              <w:t>51</w:t>
            </w:r>
            <w:r w:rsidR="00674E0B">
              <w:rPr>
                <w:noProof/>
                <w:webHidden/>
              </w:rPr>
              <w:fldChar w:fldCharType="end"/>
            </w:r>
          </w:hyperlink>
        </w:p>
        <w:p w14:paraId="47CD9E7D" w14:textId="667D4242"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56" w:history="1">
            <w:r w:rsidR="00674E0B" w:rsidRPr="00C846DA">
              <w:rPr>
                <w:rStyle w:val="Hyperlink"/>
                <w:noProof/>
              </w:rPr>
              <w:t>Business Plan</w:t>
            </w:r>
            <w:r w:rsidR="00674E0B">
              <w:rPr>
                <w:noProof/>
                <w:webHidden/>
              </w:rPr>
              <w:tab/>
            </w:r>
            <w:r w:rsidR="00674E0B">
              <w:rPr>
                <w:noProof/>
                <w:webHidden/>
              </w:rPr>
              <w:fldChar w:fldCharType="begin"/>
            </w:r>
            <w:r w:rsidR="00674E0B">
              <w:rPr>
                <w:noProof/>
                <w:webHidden/>
              </w:rPr>
              <w:instrText xml:space="preserve"> PAGEREF _Toc167959156 \h </w:instrText>
            </w:r>
            <w:r w:rsidR="00674E0B">
              <w:rPr>
                <w:noProof/>
                <w:webHidden/>
              </w:rPr>
            </w:r>
            <w:r w:rsidR="00674E0B">
              <w:rPr>
                <w:noProof/>
                <w:webHidden/>
              </w:rPr>
              <w:fldChar w:fldCharType="separate"/>
            </w:r>
            <w:r w:rsidR="00674E0B">
              <w:rPr>
                <w:noProof/>
                <w:webHidden/>
              </w:rPr>
              <w:t>51</w:t>
            </w:r>
            <w:r w:rsidR="00674E0B">
              <w:rPr>
                <w:noProof/>
                <w:webHidden/>
              </w:rPr>
              <w:fldChar w:fldCharType="end"/>
            </w:r>
          </w:hyperlink>
        </w:p>
        <w:p w14:paraId="3645EBF7" w14:textId="3AC171A3"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7" w:history="1">
            <w:r w:rsidR="00674E0B" w:rsidRPr="00C846DA">
              <w:rPr>
                <w:rStyle w:val="Hyperlink"/>
                <w:bCs/>
                <w:noProof/>
              </w:rPr>
              <w:t>6.2</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Market Analysis &amp; Strategy</w:t>
            </w:r>
            <w:r w:rsidR="00674E0B">
              <w:rPr>
                <w:noProof/>
                <w:webHidden/>
              </w:rPr>
              <w:tab/>
            </w:r>
            <w:r w:rsidR="00674E0B">
              <w:rPr>
                <w:noProof/>
                <w:webHidden/>
              </w:rPr>
              <w:fldChar w:fldCharType="begin"/>
            </w:r>
            <w:r w:rsidR="00674E0B">
              <w:rPr>
                <w:noProof/>
                <w:webHidden/>
              </w:rPr>
              <w:instrText xml:space="preserve"> PAGEREF _Toc167959157 \h </w:instrText>
            </w:r>
            <w:r w:rsidR="00674E0B">
              <w:rPr>
                <w:noProof/>
                <w:webHidden/>
              </w:rPr>
            </w:r>
            <w:r w:rsidR="00674E0B">
              <w:rPr>
                <w:noProof/>
                <w:webHidden/>
              </w:rPr>
              <w:fldChar w:fldCharType="separate"/>
            </w:r>
            <w:r w:rsidR="00674E0B">
              <w:rPr>
                <w:noProof/>
                <w:webHidden/>
              </w:rPr>
              <w:t>52</w:t>
            </w:r>
            <w:r w:rsidR="00674E0B">
              <w:rPr>
                <w:noProof/>
                <w:webHidden/>
              </w:rPr>
              <w:fldChar w:fldCharType="end"/>
            </w:r>
          </w:hyperlink>
        </w:p>
        <w:p w14:paraId="337A324E" w14:textId="62793B87"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8" w:history="1">
            <w:r w:rsidR="00674E0B" w:rsidRPr="00C846DA">
              <w:rPr>
                <w:rStyle w:val="Hyperlink"/>
                <w:bCs/>
                <w:noProof/>
              </w:rPr>
              <w:t>6.3</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Competitive Analysis</w:t>
            </w:r>
            <w:r w:rsidR="00674E0B">
              <w:rPr>
                <w:noProof/>
                <w:webHidden/>
              </w:rPr>
              <w:tab/>
            </w:r>
            <w:r w:rsidR="00674E0B">
              <w:rPr>
                <w:noProof/>
                <w:webHidden/>
              </w:rPr>
              <w:fldChar w:fldCharType="begin"/>
            </w:r>
            <w:r w:rsidR="00674E0B">
              <w:rPr>
                <w:noProof/>
                <w:webHidden/>
              </w:rPr>
              <w:instrText xml:space="preserve"> PAGEREF _Toc167959158 \h </w:instrText>
            </w:r>
            <w:r w:rsidR="00674E0B">
              <w:rPr>
                <w:noProof/>
                <w:webHidden/>
              </w:rPr>
            </w:r>
            <w:r w:rsidR="00674E0B">
              <w:rPr>
                <w:noProof/>
                <w:webHidden/>
              </w:rPr>
              <w:fldChar w:fldCharType="separate"/>
            </w:r>
            <w:r w:rsidR="00674E0B">
              <w:rPr>
                <w:noProof/>
                <w:webHidden/>
              </w:rPr>
              <w:t>53</w:t>
            </w:r>
            <w:r w:rsidR="00674E0B">
              <w:rPr>
                <w:noProof/>
                <w:webHidden/>
              </w:rPr>
              <w:fldChar w:fldCharType="end"/>
            </w:r>
          </w:hyperlink>
        </w:p>
        <w:p w14:paraId="71E8B06D" w14:textId="4934EEA3"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59" w:history="1">
            <w:r w:rsidR="00674E0B" w:rsidRPr="00C846DA">
              <w:rPr>
                <w:rStyle w:val="Hyperlink"/>
                <w:bCs/>
                <w:noProof/>
              </w:rPr>
              <w:t>6.4</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Products/Services Description</w:t>
            </w:r>
            <w:r w:rsidR="00674E0B">
              <w:rPr>
                <w:noProof/>
                <w:webHidden/>
              </w:rPr>
              <w:tab/>
            </w:r>
            <w:r w:rsidR="00674E0B">
              <w:rPr>
                <w:noProof/>
                <w:webHidden/>
              </w:rPr>
              <w:fldChar w:fldCharType="begin"/>
            </w:r>
            <w:r w:rsidR="00674E0B">
              <w:rPr>
                <w:noProof/>
                <w:webHidden/>
              </w:rPr>
              <w:instrText xml:space="preserve"> PAGEREF _Toc167959159 \h </w:instrText>
            </w:r>
            <w:r w:rsidR="00674E0B">
              <w:rPr>
                <w:noProof/>
                <w:webHidden/>
              </w:rPr>
            </w:r>
            <w:r w:rsidR="00674E0B">
              <w:rPr>
                <w:noProof/>
                <w:webHidden/>
              </w:rPr>
              <w:fldChar w:fldCharType="separate"/>
            </w:r>
            <w:r w:rsidR="00674E0B">
              <w:rPr>
                <w:noProof/>
                <w:webHidden/>
              </w:rPr>
              <w:t>53</w:t>
            </w:r>
            <w:r w:rsidR="00674E0B">
              <w:rPr>
                <w:noProof/>
                <w:webHidden/>
              </w:rPr>
              <w:fldChar w:fldCharType="end"/>
            </w:r>
          </w:hyperlink>
        </w:p>
        <w:p w14:paraId="06C53A7D" w14:textId="6D0B5660" w:rsidR="00674E0B" w:rsidRDefault="00A66E7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7959160" w:history="1">
            <w:r w:rsidR="00674E0B" w:rsidRPr="00C846DA">
              <w:rPr>
                <w:rStyle w:val="Hyperlink"/>
                <w:bCs/>
                <w:noProof/>
              </w:rPr>
              <w:t>6.5</w:t>
            </w:r>
            <w:r w:rsidR="00674E0B">
              <w:rPr>
                <w:rFonts w:asciiTheme="minorHAnsi" w:eastAsiaTheme="minorEastAsia" w:hAnsiTheme="minorHAnsi" w:cstheme="minorBidi"/>
                <w:noProof/>
                <w:kern w:val="2"/>
                <w:sz w:val="22"/>
                <w:szCs w:val="22"/>
                <w14:ligatures w14:val="standardContextual"/>
              </w:rPr>
              <w:tab/>
            </w:r>
            <w:r w:rsidR="00674E0B" w:rsidRPr="00C846DA">
              <w:rPr>
                <w:rStyle w:val="Hyperlink"/>
                <w:noProof/>
              </w:rPr>
              <w:t>SWOT Analysis</w:t>
            </w:r>
            <w:r w:rsidR="00674E0B">
              <w:rPr>
                <w:noProof/>
                <w:webHidden/>
              </w:rPr>
              <w:tab/>
            </w:r>
            <w:r w:rsidR="00674E0B">
              <w:rPr>
                <w:noProof/>
                <w:webHidden/>
              </w:rPr>
              <w:fldChar w:fldCharType="begin"/>
            </w:r>
            <w:r w:rsidR="00674E0B">
              <w:rPr>
                <w:noProof/>
                <w:webHidden/>
              </w:rPr>
              <w:instrText xml:space="preserve"> PAGEREF _Toc167959160 \h </w:instrText>
            </w:r>
            <w:r w:rsidR="00674E0B">
              <w:rPr>
                <w:noProof/>
                <w:webHidden/>
              </w:rPr>
            </w:r>
            <w:r w:rsidR="00674E0B">
              <w:rPr>
                <w:noProof/>
                <w:webHidden/>
              </w:rPr>
              <w:fldChar w:fldCharType="separate"/>
            </w:r>
            <w:r w:rsidR="00674E0B">
              <w:rPr>
                <w:noProof/>
                <w:webHidden/>
              </w:rPr>
              <w:t>54</w:t>
            </w:r>
            <w:r w:rsidR="00674E0B">
              <w:rPr>
                <w:noProof/>
                <w:webHidden/>
              </w:rPr>
              <w:fldChar w:fldCharType="end"/>
            </w:r>
          </w:hyperlink>
        </w:p>
        <w:p w14:paraId="57618EAC" w14:textId="6B5E65F9"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61" w:history="1">
            <w:r w:rsidR="00674E0B" w:rsidRPr="00C846DA">
              <w:rPr>
                <w:rStyle w:val="Hyperlink"/>
                <w:noProof/>
              </w:rPr>
              <w:t>Chapter 7</w:t>
            </w:r>
            <w:r w:rsidR="00674E0B">
              <w:rPr>
                <w:noProof/>
                <w:webHidden/>
              </w:rPr>
              <w:tab/>
            </w:r>
            <w:r w:rsidR="00674E0B">
              <w:rPr>
                <w:noProof/>
                <w:webHidden/>
              </w:rPr>
              <w:fldChar w:fldCharType="begin"/>
            </w:r>
            <w:r w:rsidR="00674E0B">
              <w:rPr>
                <w:noProof/>
                <w:webHidden/>
              </w:rPr>
              <w:instrText xml:space="preserve"> PAGEREF _Toc167959161 \h </w:instrText>
            </w:r>
            <w:r w:rsidR="00674E0B">
              <w:rPr>
                <w:noProof/>
                <w:webHidden/>
              </w:rPr>
            </w:r>
            <w:r w:rsidR="00674E0B">
              <w:rPr>
                <w:noProof/>
                <w:webHidden/>
              </w:rPr>
              <w:fldChar w:fldCharType="separate"/>
            </w:r>
            <w:r w:rsidR="00674E0B">
              <w:rPr>
                <w:noProof/>
                <w:webHidden/>
              </w:rPr>
              <w:t>56</w:t>
            </w:r>
            <w:r w:rsidR="00674E0B">
              <w:rPr>
                <w:noProof/>
                <w:webHidden/>
              </w:rPr>
              <w:fldChar w:fldCharType="end"/>
            </w:r>
          </w:hyperlink>
        </w:p>
        <w:p w14:paraId="54AB3E57" w14:textId="7F88190E"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62" w:history="1">
            <w:r w:rsidR="00674E0B" w:rsidRPr="00C846DA">
              <w:rPr>
                <w:rStyle w:val="Hyperlink"/>
                <w:noProof/>
              </w:rPr>
              <w:t>Testing &amp; Evaluation</w:t>
            </w:r>
            <w:r w:rsidR="00674E0B">
              <w:rPr>
                <w:noProof/>
                <w:webHidden/>
              </w:rPr>
              <w:tab/>
            </w:r>
            <w:r w:rsidR="00674E0B">
              <w:rPr>
                <w:noProof/>
                <w:webHidden/>
              </w:rPr>
              <w:fldChar w:fldCharType="begin"/>
            </w:r>
            <w:r w:rsidR="00674E0B">
              <w:rPr>
                <w:noProof/>
                <w:webHidden/>
              </w:rPr>
              <w:instrText xml:space="preserve"> PAGEREF _Toc167959162 \h </w:instrText>
            </w:r>
            <w:r w:rsidR="00674E0B">
              <w:rPr>
                <w:noProof/>
                <w:webHidden/>
              </w:rPr>
            </w:r>
            <w:r w:rsidR="00674E0B">
              <w:rPr>
                <w:noProof/>
                <w:webHidden/>
              </w:rPr>
              <w:fldChar w:fldCharType="separate"/>
            </w:r>
            <w:r w:rsidR="00674E0B">
              <w:rPr>
                <w:noProof/>
                <w:webHidden/>
              </w:rPr>
              <w:t>56</w:t>
            </w:r>
            <w:r w:rsidR="00674E0B">
              <w:rPr>
                <w:noProof/>
                <w:webHidden/>
              </w:rPr>
              <w:fldChar w:fldCharType="end"/>
            </w:r>
          </w:hyperlink>
        </w:p>
        <w:p w14:paraId="488371FC" w14:textId="04CF51F0"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63" w:history="1">
            <w:r w:rsidR="00674E0B" w:rsidRPr="00C846DA">
              <w:rPr>
                <w:rStyle w:val="Hyperlink"/>
                <w:noProof/>
              </w:rPr>
              <w:t>7.1 Use Case Testing</w:t>
            </w:r>
            <w:r w:rsidR="00674E0B">
              <w:rPr>
                <w:noProof/>
                <w:webHidden/>
              </w:rPr>
              <w:tab/>
            </w:r>
            <w:r w:rsidR="00674E0B">
              <w:rPr>
                <w:noProof/>
                <w:webHidden/>
              </w:rPr>
              <w:fldChar w:fldCharType="begin"/>
            </w:r>
            <w:r w:rsidR="00674E0B">
              <w:rPr>
                <w:noProof/>
                <w:webHidden/>
              </w:rPr>
              <w:instrText xml:space="preserve"> PAGEREF _Toc167959163 \h </w:instrText>
            </w:r>
            <w:r w:rsidR="00674E0B">
              <w:rPr>
                <w:noProof/>
                <w:webHidden/>
              </w:rPr>
            </w:r>
            <w:r w:rsidR="00674E0B">
              <w:rPr>
                <w:noProof/>
                <w:webHidden/>
              </w:rPr>
              <w:fldChar w:fldCharType="separate"/>
            </w:r>
            <w:r w:rsidR="00674E0B">
              <w:rPr>
                <w:noProof/>
                <w:webHidden/>
              </w:rPr>
              <w:t>57</w:t>
            </w:r>
            <w:r w:rsidR="00674E0B">
              <w:rPr>
                <w:noProof/>
                <w:webHidden/>
              </w:rPr>
              <w:fldChar w:fldCharType="end"/>
            </w:r>
          </w:hyperlink>
        </w:p>
        <w:p w14:paraId="75B8BD57" w14:textId="004FEDCC"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64" w:history="1">
            <w:r w:rsidR="00674E0B" w:rsidRPr="00C846DA">
              <w:rPr>
                <w:rStyle w:val="Hyperlink"/>
                <w:noProof/>
              </w:rPr>
              <w:t>7.2 Equivalence Partitioning</w:t>
            </w:r>
            <w:r w:rsidR="00674E0B">
              <w:rPr>
                <w:noProof/>
                <w:webHidden/>
              </w:rPr>
              <w:tab/>
            </w:r>
            <w:r w:rsidR="00674E0B">
              <w:rPr>
                <w:noProof/>
                <w:webHidden/>
              </w:rPr>
              <w:fldChar w:fldCharType="begin"/>
            </w:r>
            <w:r w:rsidR="00674E0B">
              <w:rPr>
                <w:noProof/>
                <w:webHidden/>
              </w:rPr>
              <w:instrText xml:space="preserve"> PAGEREF _Toc167959164 \h </w:instrText>
            </w:r>
            <w:r w:rsidR="00674E0B">
              <w:rPr>
                <w:noProof/>
                <w:webHidden/>
              </w:rPr>
            </w:r>
            <w:r w:rsidR="00674E0B">
              <w:rPr>
                <w:noProof/>
                <w:webHidden/>
              </w:rPr>
              <w:fldChar w:fldCharType="separate"/>
            </w:r>
            <w:r w:rsidR="00674E0B">
              <w:rPr>
                <w:noProof/>
                <w:webHidden/>
              </w:rPr>
              <w:t>60</w:t>
            </w:r>
            <w:r w:rsidR="00674E0B">
              <w:rPr>
                <w:noProof/>
                <w:webHidden/>
              </w:rPr>
              <w:fldChar w:fldCharType="end"/>
            </w:r>
          </w:hyperlink>
        </w:p>
        <w:p w14:paraId="4B44A8EB" w14:textId="6F28960B"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65" w:history="1">
            <w:r w:rsidR="00674E0B" w:rsidRPr="00C846DA">
              <w:rPr>
                <w:rStyle w:val="Hyperlink"/>
                <w:noProof/>
              </w:rPr>
              <w:t>7.3 Boundary Value Testing</w:t>
            </w:r>
            <w:r w:rsidR="00674E0B">
              <w:rPr>
                <w:noProof/>
                <w:webHidden/>
              </w:rPr>
              <w:tab/>
            </w:r>
            <w:r w:rsidR="00674E0B">
              <w:rPr>
                <w:noProof/>
                <w:webHidden/>
              </w:rPr>
              <w:fldChar w:fldCharType="begin"/>
            </w:r>
            <w:r w:rsidR="00674E0B">
              <w:rPr>
                <w:noProof/>
                <w:webHidden/>
              </w:rPr>
              <w:instrText xml:space="preserve"> PAGEREF _Toc167959165 \h </w:instrText>
            </w:r>
            <w:r w:rsidR="00674E0B">
              <w:rPr>
                <w:noProof/>
                <w:webHidden/>
              </w:rPr>
            </w:r>
            <w:r w:rsidR="00674E0B">
              <w:rPr>
                <w:noProof/>
                <w:webHidden/>
              </w:rPr>
              <w:fldChar w:fldCharType="separate"/>
            </w:r>
            <w:r w:rsidR="00674E0B">
              <w:rPr>
                <w:noProof/>
                <w:webHidden/>
              </w:rPr>
              <w:t>61</w:t>
            </w:r>
            <w:r w:rsidR="00674E0B">
              <w:rPr>
                <w:noProof/>
                <w:webHidden/>
              </w:rPr>
              <w:fldChar w:fldCharType="end"/>
            </w:r>
          </w:hyperlink>
        </w:p>
        <w:p w14:paraId="24111205" w14:textId="38753567"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66" w:history="1">
            <w:r w:rsidR="00674E0B" w:rsidRPr="00C846DA">
              <w:rPr>
                <w:rStyle w:val="Hyperlink"/>
                <w:noProof/>
              </w:rPr>
              <w:t>7.4 Unit Testing</w:t>
            </w:r>
            <w:r w:rsidR="00674E0B">
              <w:rPr>
                <w:noProof/>
                <w:webHidden/>
              </w:rPr>
              <w:tab/>
            </w:r>
            <w:r w:rsidR="00674E0B">
              <w:rPr>
                <w:noProof/>
                <w:webHidden/>
              </w:rPr>
              <w:fldChar w:fldCharType="begin"/>
            </w:r>
            <w:r w:rsidR="00674E0B">
              <w:rPr>
                <w:noProof/>
                <w:webHidden/>
              </w:rPr>
              <w:instrText xml:space="preserve"> PAGEREF _Toc167959166 \h </w:instrText>
            </w:r>
            <w:r w:rsidR="00674E0B">
              <w:rPr>
                <w:noProof/>
                <w:webHidden/>
              </w:rPr>
            </w:r>
            <w:r w:rsidR="00674E0B">
              <w:rPr>
                <w:noProof/>
                <w:webHidden/>
              </w:rPr>
              <w:fldChar w:fldCharType="separate"/>
            </w:r>
            <w:r w:rsidR="00674E0B">
              <w:rPr>
                <w:noProof/>
                <w:webHidden/>
              </w:rPr>
              <w:t>62</w:t>
            </w:r>
            <w:r w:rsidR="00674E0B">
              <w:rPr>
                <w:noProof/>
                <w:webHidden/>
              </w:rPr>
              <w:fldChar w:fldCharType="end"/>
            </w:r>
          </w:hyperlink>
        </w:p>
        <w:p w14:paraId="3DED0AB4" w14:textId="5421D835"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67" w:history="1">
            <w:r w:rsidR="00674E0B" w:rsidRPr="00C846DA">
              <w:rPr>
                <w:rStyle w:val="Hyperlink"/>
                <w:noProof/>
              </w:rPr>
              <w:t>7.5 Integration Testing</w:t>
            </w:r>
            <w:r w:rsidR="00674E0B">
              <w:rPr>
                <w:noProof/>
                <w:webHidden/>
              </w:rPr>
              <w:tab/>
            </w:r>
            <w:r w:rsidR="00674E0B">
              <w:rPr>
                <w:noProof/>
                <w:webHidden/>
              </w:rPr>
              <w:fldChar w:fldCharType="begin"/>
            </w:r>
            <w:r w:rsidR="00674E0B">
              <w:rPr>
                <w:noProof/>
                <w:webHidden/>
              </w:rPr>
              <w:instrText xml:space="preserve"> PAGEREF _Toc167959167 \h </w:instrText>
            </w:r>
            <w:r w:rsidR="00674E0B">
              <w:rPr>
                <w:noProof/>
                <w:webHidden/>
              </w:rPr>
            </w:r>
            <w:r w:rsidR="00674E0B">
              <w:rPr>
                <w:noProof/>
                <w:webHidden/>
              </w:rPr>
              <w:fldChar w:fldCharType="separate"/>
            </w:r>
            <w:r w:rsidR="00674E0B">
              <w:rPr>
                <w:noProof/>
                <w:webHidden/>
              </w:rPr>
              <w:t>63</w:t>
            </w:r>
            <w:r w:rsidR="00674E0B">
              <w:rPr>
                <w:noProof/>
                <w:webHidden/>
              </w:rPr>
              <w:fldChar w:fldCharType="end"/>
            </w:r>
          </w:hyperlink>
        </w:p>
        <w:p w14:paraId="49C080C5" w14:textId="75F5AF3E"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68" w:history="1">
            <w:r w:rsidR="00674E0B" w:rsidRPr="00C846DA">
              <w:rPr>
                <w:rStyle w:val="Hyperlink"/>
                <w:noProof/>
              </w:rPr>
              <w:t>Chapter 8</w:t>
            </w:r>
            <w:r w:rsidR="00674E0B">
              <w:rPr>
                <w:noProof/>
                <w:webHidden/>
              </w:rPr>
              <w:tab/>
            </w:r>
            <w:r w:rsidR="00674E0B">
              <w:rPr>
                <w:noProof/>
                <w:webHidden/>
              </w:rPr>
              <w:fldChar w:fldCharType="begin"/>
            </w:r>
            <w:r w:rsidR="00674E0B">
              <w:rPr>
                <w:noProof/>
                <w:webHidden/>
              </w:rPr>
              <w:instrText xml:space="preserve"> PAGEREF _Toc167959168 \h </w:instrText>
            </w:r>
            <w:r w:rsidR="00674E0B">
              <w:rPr>
                <w:noProof/>
                <w:webHidden/>
              </w:rPr>
            </w:r>
            <w:r w:rsidR="00674E0B">
              <w:rPr>
                <w:noProof/>
                <w:webHidden/>
              </w:rPr>
              <w:fldChar w:fldCharType="separate"/>
            </w:r>
            <w:r w:rsidR="00674E0B">
              <w:rPr>
                <w:noProof/>
                <w:webHidden/>
              </w:rPr>
              <w:t>65</w:t>
            </w:r>
            <w:r w:rsidR="00674E0B">
              <w:rPr>
                <w:noProof/>
                <w:webHidden/>
              </w:rPr>
              <w:fldChar w:fldCharType="end"/>
            </w:r>
          </w:hyperlink>
        </w:p>
        <w:p w14:paraId="7918D630" w14:textId="36BD0F57"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69" w:history="1">
            <w:r w:rsidR="00674E0B" w:rsidRPr="00C846DA">
              <w:rPr>
                <w:rStyle w:val="Hyperlink"/>
                <w:noProof/>
              </w:rPr>
              <w:t>Conclusion &amp; Future Enhancements</w:t>
            </w:r>
            <w:r w:rsidR="00674E0B">
              <w:rPr>
                <w:noProof/>
                <w:webHidden/>
              </w:rPr>
              <w:tab/>
            </w:r>
            <w:r w:rsidR="00674E0B">
              <w:rPr>
                <w:noProof/>
                <w:webHidden/>
              </w:rPr>
              <w:fldChar w:fldCharType="begin"/>
            </w:r>
            <w:r w:rsidR="00674E0B">
              <w:rPr>
                <w:noProof/>
                <w:webHidden/>
              </w:rPr>
              <w:instrText xml:space="preserve"> PAGEREF _Toc167959169 \h </w:instrText>
            </w:r>
            <w:r w:rsidR="00674E0B">
              <w:rPr>
                <w:noProof/>
                <w:webHidden/>
              </w:rPr>
            </w:r>
            <w:r w:rsidR="00674E0B">
              <w:rPr>
                <w:noProof/>
                <w:webHidden/>
              </w:rPr>
              <w:fldChar w:fldCharType="separate"/>
            </w:r>
            <w:r w:rsidR="00674E0B">
              <w:rPr>
                <w:noProof/>
                <w:webHidden/>
              </w:rPr>
              <w:t>65</w:t>
            </w:r>
            <w:r w:rsidR="00674E0B">
              <w:rPr>
                <w:noProof/>
                <w:webHidden/>
              </w:rPr>
              <w:fldChar w:fldCharType="end"/>
            </w:r>
          </w:hyperlink>
        </w:p>
        <w:p w14:paraId="48DDDA5C" w14:textId="1DD9313B"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70" w:history="1">
            <w:r w:rsidR="00674E0B" w:rsidRPr="00C846DA">
              <w:rPr>
                <w:rStyle w:val="Hyperlink"/>
                <w:noProof/>
              </w:rPr>
              <w:t>8.1 Achievements and Improvements</w:t>
            </w:r>
            <w:r w:rsidR="00674E0B">
              <w:rPr>
                <w:noProof/>
                <w:webHidden/>
              </w:rPr>
              <w:tab/>
            </w:r>
            <w:r w:rsidR="00674E0B">
              <w:rPr>
                <w:noProof/>
                <w:webHidden/>
              </w:rPr>
              <w:fldChar w:fldCharType="begin"/>
            </w:r>
            <w:r w:rsidR="00674E0B">
              <w:rPr>
                <w:noProof/>
                <w:webHidden/>
              </w:rPr>
              <w:instrText xml:space="preserve"> PAGEREF _Toc167959170 \h </w:instrText>
            </w:r>
            <w:r w:rsidR="00674E0B">
              <w:rPr>
                <w:noProof/>
                <w:webHidden/>
              </w:rPr>
            </w:r>
            <w:r w:rsidR="00674E0B">
              <w:rPr>
                <w:noProof/>
                <w:webHidden/>
              </w:rPr>
              <w:fldChar w:fldCharType="separate"/>
            </w:r>
            <w:r w:rsidR="00674E0B">
              <w:rPr>
                <w:noProof/>
                <w:webHidden/>
              </w:rPr>
              <w:t>66</w:t>
            </w:r>
            <w:r w:rsidR="00674E0B">
              <w:rPr>
                <w:noProof/>
                <w:webHidden/>
              </w:rPr>
              <w:fldChar w:fldCharType="end"/>
            </w:r>
          </w:hyperlink>
        </w:p>
        <w:p w14:paraId="020EDD0F" w14:textId="71DFA112"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71" w:history="1">
            <w:r w:rsidR="00674E0B" w:rsidRPr="00C846DA">
              <w:rPr>
                <w:rStyle w:val="Hyperlink"/>
                <w:noProof/>
              </w:rPr>
              <w:t>8.2 Critical Review</w:t>
            </w:r>
            <w:r w:rsidR="00674E0B">
              <w:rPr>
                <w:noProof/>
                <w:webHidden/>
              </w:rPr>
              <w:tab/>
            </w:r>
            <w:r w:rsidR="00674E0B">
              <w:rPr>
                <w:noProof/>
                <w:webHidden/>
              </w:rPr>
              <w:fldChar w:fldCharType="begin"/>
            </w:r>
            <w:r w:rsidR="00674E0B">
              <w:rPr>
                <w:noProof/>
                <w:webHidden/>
              </w:rPr>
              <w:instrText xml:space="preserve"> PAGEREF _Toc167959171 \h </w:instrText>
            </w:r>
            <w:r w:rsidR="00674E0B">
              <w:rPr>
                <w:noProof/>
                <w:webHidden/>
              </w:rPr>
            </w:r>
            <w:r w:rsidR="00674E0B">
              <w:rPr>
                <w:noProof/>
                <w:webHidden/>
              </w:rPr>
              <w:fldChar w:fldCharType="separate"/>
            </w:r>
            <w:r w:rsidR="00674E0B">
              <w:rPr>
                <w:noProof/>
                <w:webHidden/>
              </w:rPr>
              <w:t>66</w:t>
            </w:r>
            <w:r w:rsidR="00674E0B">
              <w:rPr>
                <w:noProof/>
                <w:webHidden/>
              </w:rPr>
              <w:fldChar w:fldCharType="end"/>
            </w:r>
          </w:hyperlink>
        </w:p>
        <w:p w14:paraId="0F432F91" w14:textId="6E141A03"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72" w:history="1">
            <w:r w:rsidR="00674E0B" w:rsidRPr="00C846DA">
              <w:rPr>
                <w:rStyle w:val="Hyperlink"/>
                <w:noProof/>
              </w:rPr>
              <w:t>8.3 Lessons Learnt</w:t>
            </w:r>
            <w:r w:rsidR="00674E0B">
              <w:rPr>
                <w:noProof/>
                <w:webHidden/>
              </w:rPr>
              <w:tab/>
            </w:r>
            <w:r w:rsidR="00674E0B">
              <w:rPr>
                <w:noProof/>
                <w:webHidden/>
              </w:rPr>
              <w:fldChar w:fldCharType="begin"/>
            </w:r>
            <w:r w:rsidR="00674E0B">
              <w:rPr>
                <w:noProof/>
                <w:webHidden/>
              </w:rPr>
              <w:instrText xml:space="preserve"> PAGEREF _Toc167959172 \h </w:instrText>
            </w:r>
            <w:r w:rsidR="00674E0B">
              <w:rPr>
                <w:noProof/>
                <w:webHidden/>
              </w:rPr>
            </w:r>
            <w:r w:rsidR="00674E0B">
              <w:rPr>
                <w:noProof/>
                <w:webHidden/>
              </w:rPr>
              <w:fldChar w:fldCharType="separate"/>
            </w:r>
            <w:r w:rsidR="00674E0B">
              <w:rPr>
                <w:noProof/>
                <w:webHidden/>
              </w:rPr>
              <w:t>67</w:t>
            </w:r>
            <w:r w:rsidR="00674E0B">
              <w:rPr>
                <w:noProof/>
                <w:webHidden/>
              </w:rPr>
              <w:fldChar w:fldCharType="end"/>
            </w:r>
          </w:hyperlink>
        </w:p>
        <w:p w14:paraId="1F847A1D" w14:textId="2376560E" w:rsidR="00674E0B" w:rsidRDefault="00A66E7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959173" w:history="1">
            <w:r w:rsidR="00674E0B" w:rsidRPr="00C846DA">
              <w:rPr>
                <w:rStyle w:val="Hyperlink"/>
                <w:noProof/>
              </w:rPr>
              <w:t>8.4 Future Enhancements/Recommendations</w:t>
            </w:r>
            <w:r w:rsidR="00674E0B">
              <w:rPr>
                <w:noProof/>
                <w:webHidden/>
              </w:rPr>
              <w:tab/>
            </w:r>
            <w:r w:rsidR="00674E0B">
              <w:rPr>
                <w:noProof/>
                <w:webHidden/>
              </w:rPr>
              <w:fldChar w:fldCharType="begin"/>
            </w:r>
            <w:r w:rsidR="00674E0B">
              <w:rPr>
                <w:noProof/>
                <w:webHidden/>
              </w:rPr>
              <w:instrText xml:space="preserve"> PAGEREF _Toc167959173 \h </w:instrText>
            </w:r>
            <w:r w:rsidR="00674E0B">
              <w:rPr>
                <w:noProof/>
                <w:webHidden/>
              </w:rPr>
            </w:r>
            <w:r w:rsidR="00674E0B">
              <w:rPr>
                <w:noProof/>
                <w:webHidden/>
              </w:rPr>
              <w:fldChar w:fldCharType="separate"/>
            </w:r>
            <w:r w:rsidR="00674E0B">
              <w:rPr>
                <w:noProof/>
                <w:webHidden/>
              </w:rPr>
              <w:t>67</w:t>
            </w:r>
            <w:r w:rsidR="00674E0B">
              <w:rPr>
                <w:noProof/>
                <w:webHidden/>
              </w:rPr>
              <w:fldChar w:fldCharType="end"/>
            </w:r>
          </w:hyperlink>
        </w:p>
        <w:p w14:paraId="384D6A00" w14:textId="142EBF1C"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74" w:history="1">
            <w:r w:rsidR="00674E0B" w:rsidRPr="00C846DA">
              <w:rPr>
                <w:rStyle w:val="Hyperlink"/>
                <w:noProof/>
              </w:rPr>
              <w:t>Appendices</w:t>
            </w:r>
            <w:r w:rsidR="00674E0B">
              <w:rPr>
                <w:noProof/>
                <w:webHidden/>
              </w:rPr>
              <w:tab/>
            </w:r>
            <w:r w:rsidR="00674E0B">
              <w:rPr>
                <w:noProof/>
                <w:webHidden/>
              </w:rPr>
              <w:fldChar w:fldCharType="begin"/>
            </w:r>
            <w:r w:rsidR="00674E0B">
              <w:rPr>
                <w:noProof/>
                <w:webHidden/>
              </w:rPr>
              <w:instrText xml:space="preserve"> PAGEREF _Toc167959174 \h </w:instrText>
            </w:r>
            <w:r w:rsidR="00674E0B">
              <w:rPr>
                <w:noProof/>
                <w:webHidden/>
              </w:rPr>
            </w:r>
            <w:r w:rsidR="00674E0B">
              <w:rPr>
                <w:noProof/>
                <w:webHidden/>
              </w:rPr>
              <w:fldChar w:fldCharType="separate"/>
            </w:r>
            <w:r w:rsidR="00674E0B">
              <w:rPr>
                <w:noProof/>
                <w:webHidden/>
              </w:rPr>
              <w:t>68</w:t>
            </w:r>
            <w:r w:rsidR="00674E0B">
              <w:rPr>
                <w:noProof/>
                <w:webHidden/>
              </w:rPr>
              <w:fldChar w:fldCharType="end"/>
            </w:r>
          </w:hyperlink>
        </w:p>
        <w:p w14:paraId="0CE85613" w14:textId="205EA3F6" w:rsidR="00674E0B" w:rsidRDefault="00A66E7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67959175" w:history="1">
            <w:r w:rsidR="00674E0B" w:rsidRPr="00C846DA">
              <w:rPr>
                <w:rStyle w:val="Hyperlink"/>
                <w:noProof/>
              </w:rPr>
              <w:t>Appendix A: Information / Promotional Material</w:t>
            </w:r>
            <w:r w:rsidR="00674E0B">
              <w:rPr>
                <w:noProof/>
                <w:webHidden/>
              </w:rPr>
              <w:tab/>
            </w:r>
            <w:r w:rsidR="00674E0B">
              <w:rPr>
                <w:noProof/>
                <w:webHidden/>
              </w:rPr>
              <w:fldChar w:fldCharType="begin"/>
            </w:r>
            <w:r w:rsidR="00674E0B">
              <w:rPr>
                <w:noProof/>
                <w:webHidden/>
              </w:rPr>
              <w:instrText xml:space="preserve"> PAGEREF _Toc167959175 \h </w:instrText>
            </w:r>
            <w:r w:rsidR="00674E0B">
              <w:rPr>
                <w:noProof/>
                <w:webHidden/>
              </w:rPr>
            </w:r>
            <w:r w:rsidR="00674E0B">
              <w:rPr>
                <w:noProof/>
                <w:webHidden/>
              </w:rPr>
              <w:fldChar w:fldCharType="separate"/>
            </w:r>
            <w:r w:rsidR="00674E0B">
              <w:rPr>
                <w:noProof/>
                <w:webHidden/>
              </w:rPr>
              <w:t>69</w:t>
            </w:r>
            <w:r w:rsidR="00674E0B">
              <w:rPr>
                <w:noProof/>
                <w:webHidden/>
              </w:rPr>
              <w:fldChar w:fldCharType="end"/>
            </w:r>
          </w:hyperlink>
        </w:p>
        <w:p w14:paraId="58196AF3" w14:textId="483AC2BC" w:rsidR="00A52BB1" w:rsidRDefault="00383C48">
          <w:pPr>
            <w:pBdr>
              <w:top w:val="nil"/>
              <w:left w:val="nil"/>
              <w:bottom w:val="nil"/>
              <w:right w:val="nil"/>
              <w:between w:val="nil"/>
            </w:pBdr>
            <w:tabs>
              <w:tab w:val="right" w:leader="dot" w:pos="9350"/>
            </w:tabs>
            <w:rPr>
              <w:color w:val="000000"/>
              <w:sz w:val="22"/>
              <w:szCs w:val="22"/>
            </w:rPr>
          </w:pPr>
          <w:r>
            <w:fldChar w:fldCharType="end"/>
          </w:r>
        </w:p>
      </w:sdtContent>
    </w:sdt>
    <w:p w14:paraId="6228C836"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5195BAF3"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7831D55D"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2AD34FDD"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07ABAD87"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602CB828"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2EA1C580"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0F2299B8"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3D6FCFA2"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057D3EA4"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30D8C350"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06C9B493"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03211D15"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28657284"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56E6FB29"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763E3021" w14:textId="77777777" w:rsidR="00A52BB1" w:rsidRDefault="00A52BB1">
      <w:pPr>
        <w:pStyle w:val="Heading1"/>
        <w:spacing w:before="0" w:after="0" w:line="360" w:lineRule="auto"/>
        <w:jc w:val="center"/>
        <w:rPr>
          <w:rFonts w:ascii="Times New Roman" w:eastAsia="Times New Roman" w:hAnsi="Times New Roman" w:cs="Times New Roman"/>
          <w:b w:val="0"/>
          <w:sz w:val="24"/>
          <w:szCs w:val="24"/>
        </w:rPr>
      </w:pPr>
    </w:p>
    <w:p w14:paraId="4AC952D4" w14:textId="77777777" w:rsidR="00A52BB1" w:rsidRDefault="00A52BB1"/>
    <w:p w14:paraId="287B7E23" w14:textId="77777777" w:rsidR="00A52BB1" w:rsidRDefault="00A52BB1"/>
    <w:p w14:paraId="24A2C681" w14:textId="77777777" w:rsidR="00A52BB1" w:rsidRDefault="00A52BB1"/>
    <w:p w14:paraId="13A608C6" w14:textId="77777777" w:rsidR="00A52BB1" w:rsidRDefault="00A52BB1"/>
    <w:p w14:paraId="04675C12" w14:textId="77777777" w:rsidR="00A345B3" w:rsidRDefault="00A345B3"/>
    <w:p w14:paraId="1F642612" w14:textId="77777777" w:rsidR="00A345B3" w:rsidRDefault="00A345B3"/>
    <w:p w14:paraId="498B7667" w14:textId="77777777" w:rsidR="00A345B3" w:rsidRDefault="00A345B3"/>
    <w:p w14:paraId="2A24DD5E" w14:textId="77777777" w:rsidR="00A345B3" w:rsidRDefault="00A345B3"/>
    <w:p w14:paraId="43D1E50D" w14:textId="77777777" w:rsidR="00A345B3" w:rsidRDefault="00A345B3"/>
    <w:p w14:paraId="1852AA76" w14:textId="77777777" w:rsidR="00A345B3" w:rsidRDefault="00A345B3"/>
    <w:p w14:paraId="39DAFCD7" w14:textId="77777777" w:rsidR="00A345B3" w:rsidRDefault="00A345B3"/>
    <w:p w14:paraId="5B8029DB" w14:textId="77777777" w:rsidR="00A345B3" w:rsidRDefault="00A345B3"/>
    <w:p w14:paraId="79C5D780" w14:textId="77777777" w:rsidR="00A345B3" w:rsidRDefault="00A345B3"/>
    <w:p w14:paraId="471BD673" w14:textId="77777777" w:rsidR="00A345B3" w:rsidRDefault="00A345B3"/>
    <w:p w14:paraId="5553FA8A" w14:textId="77777777" w:rsidR="00A345B3" w:rsidRDefault="00A345B3"/>
    <w:p w14:paraId="42B9033C" w14:textId="77777777" w:rsidR="00A345B3" w:rsidRDefault="00A345B3"/>
    <w:p w14:paraId="63AB5976" w14:textId="77777777" w:rsidR="00A52BB1" w:rsidRDefault="00383C48">
      <w:pPr>
        <w:pStyle w:val="Heading1"/>
        <w:spacing w:before="0" w:after="0" w:line="360" w:lineRule="auto"/>
        <w:jc w:val="center"/>
        <w:rPr>
          <w:rFonts w:ascii="Times New Roman" w:eastAsia="Times New Roman" w:hAnsi="Times New Roman" w:cs="Times New Roman"/>
          <w:sz w:val="32"/>
          <w:szCs w:val="32"/>
        </w:rPr>
      </w:pPr>
      <w:bookmarkStart w:id="49" w:name="_Toc167959045"/>
      <w:r>
        <w:rPr>
          <w:rFonts w:ascii="Times New Roman" w:eastAsia="Times New Roman" w:hAnsi="Times New Roman" w:cs="Times New Roman"/>
          <w:sz w:val="32"/>
          <w:szCs w:val="32"/>
        </w:rPr>
        <w:t>List of Figures</w:t>
      </w:r>
      <w:bookmarkEnd w:id="49"/>
    </w:p>
    <w:p w14:paraId="3F93F349" w14:textId="77777777" w:rsidR="00A52BB1" w:rsidRDefault="00A52BB1"/>
    <w:p w14:paraId="43C2EF6E" w14:textId="184ABF72" w:rsidR="00674E0B" w:rsidRDefault="00674E0B">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67959176" w:history="1">
        <w:r w:rsidRPr="00B179B7">
          <w:rPr>
            <w:rStyle w:val="Hyperlink"/>
            <w:noProof/>
          </w:rPr>
          <w:t>Figure 1: Use Case for IoT Based Electricity Conservation System</w:t>
        </w:r>
        <w:r>
          <w:rPr>
            <w:noProof/>
            <w:webHidden/>
          </w:rPr>
          <w:tab/>
        </w:r>
        <w:r>
          <w:rPr>
            <w:noProof/>
            <w:webHidden/>
          </w:rPr>
          <w:fldChar w:fldCharType="begin"/>
        </w:r>
        <w:r>
          <w:rPr>
            <w:noProof/>
            <w:webHidden/>
          </w:rPr>
          <w:instrText xml:space="preserve"> PAGEREF _Toc167959176 \h </w:instrText>
        </w:r>
        <w:r>
          <w:rPr>
            <w:noProof/>
            <w:webHidden/>
          </w:rPr>
        </w:r>
        <w:r>
          <w:rPr>
            <w:noProof/>
            <w:webHidden/>
          </w:rPr>
          <w:fldChar w:fldCharType="separate"/>
        </w:r>
        <w:r>
          <w:rPr>
            <w:noProof/>
            <w:webHidden/>
          </w:rPr>
          <w:t>30</w:t>
        </w:r>
        <w:r>
          <w:rPr>
            <w:noProof/>
            <w:webHidden/>
          </w:rPr>
          <w:fldChar w:fldCharType="end"/>
        </w:r>
      </w:hyperlink>
    </w:p>
    <w:p w14:paraId="286823B5" w14:textId="5B09D5BF"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77" w:history="1">
        <w:r w:rsidR="00674E0B" w:rsidRPr="00B179B7">
          <w:rPr>
            <w:rStyle w:val="Hyperlink"/>
            <w:noProof/>
          </w:rPr>
          <w:t>Figure 2: Architecture Diagram</w:t>
        </w:r>
        <w:r w:rsidR="00674E0B">
          <w:rPr>
            <w:noProof/>
            <w:webHidden/>
          </w:rPr>
          <w:tab/>
        </w:r>
        <w:r w:rsidR="00674E0B">
          <w:rPr>
            <w:noProof/>
            <w:webHidden/>
          </w:rPr>
          <w:fldChar w:fldCharType="begin"/>
        </w:r>
        <w:r w:rsidR="00674E0B">
          <w:rPr>
            <w:noProof/>
            <w:webHidden/>
          </w:rPr>
          <w:instrText xml:space="preserve"> PAGEREF _Toc167959177 \h </w:instrText>
        </w:r>
        <w:r w:rsidR="00674E0B">
          <w:rPr>
            <w:noProof/>
            <w:webHidden/>
          </w:rPr>
        </w:r>
        <w:r w:rsidR="00674E0B">
          <w:rPr>
            <w:noProof/>
            <w:webHidden/>
          </w:rPr>
          <w:fldChar w:fldCharType="separate"/>
        </w:r>
        <w:r w:rsidR="00674E0B">
          <w:rPr>
            <w:noProof/>
            <w:webHidden/>
          </w:rPr>
          <w:t>36</w:t>
        </w:r>
        <w:r w:rsidR="00674E0B">
          <w:rPr>
            <w:noProof/>
            <w:webHidden/>
          </w:rPr>
          <w:fldChar w:fldCharType="end"/>
        </w:r>
      </w:hyperlink>
    </w:p>
    <w:p w14:paraId="3E2E9AF0" w14:textId="338FDBAA"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78" w:history="1">
        <w:r w:rsidR="00674E0B" w:rsidRPr="00B179B7">
          <w:rPr>
            <w:rStyle w:val="Hyperlink"/>
            <w:noProof/>
          </w:rPr>
          <w:t>Figure 3: ER-Diagram</w:t>
        </w:r>
        <w:r w:rsidR="00674E0B">
          <w:rPr>
            <w:noProof/>
            <w:webHidden/>
          </w:rPr>
          <w:tab/>
        </w:r>
        <w:r w:rsidR="00674E0B">
          <w:rPr>
            <w:noProof/>
            <w:webHidden/>
          </w:rPr>
          <w:fldChar w:fldCharType="begin"/>
        </w:r>
        <w:r w:rsidR="00674E0B">
          <w:rPr>
            <w:noProof/>
            <w:webHidden/>
          </w:rPr>
          <w:instrText xml:space="preserve"> PAGEREF _Toc167959178 \h </w:instrText>
        </w:r>
        <w:r w:rsidR="00674E0B">
          <w:rPr>
            <w:noProof/>
            <w:webHidden/>
          </w:rPr>
        </w:r>
        <w:r w:rsidR="00674E0B">
          <w:rPr>
            <w:noProof/>
            <w:webHidden/>
          </w:rPr>
          <w:fldChar w:fldCharType="separate"/>
        </w:r>
        <w:r w:rsidR="00674E0B">
          <w:rPr>
            <w:noProof/>
            <w:webHidden/>
          </w:rPr>
          <w:t>39</w:t>
        </w:r>
        <w:r w:rsidR="00674E0B">
          <w:rPr>
            <w:noProof/>
            <w:webHidden/>
          </w:rPr>
          <w:fldChar w:fldCharType="end"/>
        </w:r>
      </w:hyperlink>
    </w:p>
    <w:p w14:paraId="1CFACE45" w14:textId="0E0D0932"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79" w:history="1">
        <w:r w:rsidR="00674E0B" w:rsidRPr="00B179B7">
          <w:rPr>
            <w:rStyle w:val="Hyperlink"/>
            <w:noProof/>
          </w:rPr>
          <w:t>Figure 4: Sequence Diagram</w:t>
        </w:r>
        <w:r w:rsidR="00674E0B">
          <w:rPr>
            <w:noProof/>
            <w:webHidden/>
          </w:rPr>
          <w:tab/>
        </w:r>
        <w:r w:rsidR="00674E0B">
          <w:rPr>
            <w:noProof/>
            <w:webHidden/>
          </w:rPr>
          <w:fldChar w:fldCharType="begin"/>
        </w:r>
        <w:r w:rsidR="00674E0B">
          <w:rPr>
            <w:noProof/>
            <w:webHidden/>
          </w:rPr>
          <w:instrText xml:space="preserve"> PAGEREF _Toc167959179 \h </w:instrText>
        </w:r>
        <w:r w:rsidR="00674E0B">
          <w:rPr>
            <w:noProof/>
            <w:webHidden/>
          </w:rPr>
        </w:r>
        <w:r w:rsidR="00674E0B">
          <w:rPr>
            <w:noProof/>
            <w:webHidden/>
          </w:rPr>
          <w:fldChar w:fldCharType="separate"/>
        </w:r>
        <w:r w:rsidR="00674E0B">
          <w:rPr>
            <w:noProof/>
            <w:webHidden/>
          </w:rPr>
          <w:t>40</w:t>
        </w:r>
        <w:r w:rsidR="00674E0B">
          <w:rPr>
            <w:noProof/>
            <w:webHidden/>
          </w:rPr>
          <w:fldChar w:fldCharType="end"/>
        </w:r>
      </w:hyperlink>
    </w:p>
    <w:p w14:paraId="5CC7E1D1" w14:textId="4C6CDC9B"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0" w:history="1">
        <w:r w:rsidR="00674E0B" w:rsidRPr="00B179B7">
          <w:rPr>
            <w:rStyle w:val="Hyperlink"/>
            <w:noProof/>
          </w:rPr>
          <w:t>Figure 5: Activity Diagram</w:t>
        </w:r>
        <w:r w:rsidR="00674E0B">
          <w:rPr>
            <w:noProof/>
            <w:webHidden/>
          </w:rPr>
          <w:tab/>
        </w:r>
        <w:r w:rsidR="00674E0B">
          <w:rPr>
            <w:noProof/>
            <w:webHidden/>
          </w:rPr>
          <w:fldChar w:fldCharType="begin"/>
        </w:r>
        <w:r w:rsidR="00674E0B">
          <w:rPr>
            <w:noProof/>
            <w:webHidden/>
          </w:rPr>
          <w:instrText xml:space="preserve"> PAGEREF _Toc167959180 \h </w:instrText>
        </w:r>
        <w:r w:rsidR="00674E0B">
          <w:rPr>
            <w:noProof/>
            <w:webHidden/>
          </w:rPr>
        </w:r>
        <w:r w:rsidR="00674E0B">
          <w:rPr>
            <w:noProof/>
            <w:webHidden/>
          </w:rPr>
          <w:fldChar w:fldCharType="separate"/>
        </w:r>
        <w:r w:rsidR="00674E0B">
          <w:rPr>
            <w:noProof/>
            <w:webHidden/>
          </w:rPr>
          <w:t>41</w:t>
        </w:r>
        <w:r w:rsidR="00674E0B">
          <w:rPr>
            <w:noProof/>
            <w:webHidden/>
          </w:rPr>
          <w:fldChar w:fldCharType="end"/>
        </w:r>
      </w:hyperlink>
    </w:p>
    <w:p w14:paraId="7B2EE3F7" w14:textId="17CECC82"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1" w:history="1">
        <w:r w:rsidR="00674E0B" w:rsidRPr="00B179B7">
          <w:rPr>
            <w:rStyle w:val="Hyperlink"/>
            <w:noProof/>
          </w:rPr>
          <w:t>Figure 6: State Transition Diagram</w:t>
        </w:r>
        <w:r w:rsidR="00674E0B">
          <w:rPr>
            <w:noProof/>
            <w:webHidden/>
          </w:rPr>
          <w:tab/>
        </w:r>
        <w:r w:rsidR="00674E0B">
          <w:rPr>
            <w:noProof/>
            <w:webHidden/>
          </w:rPr>
          <w:fldChar w:fldCharType="begin"/>
        </w:r>
        <w:r w:rsidR="00674E0B">
          <w:rPr>
            <w:noProof/>
            <w:webHidden/>
          </w:rPr>
          <w:instrText xml:space="preserve"> PAGEREF _Toc167959181 \h </w:instrText>
        </w:r>
        <w:r w:rsidR="00674E0B">
          <w:rPr>
            <w:noProof/>
            <w:webHidden/>
          </w:rPr>
        </w:r>
        <w:r w:rsidR="00674E0B">
          <w:rPr>
            <w:noProof/>
            <w:webHidden/>
          </w:rPr>
          <w:fldChar w:fldCharType="separate"/>
        </w:r>
        <w:r w:rsidR="00674E0B">
          <w:rPr>
            <w:noProof/>
            <w:webHidden/>
          </w:rPr>
          <w:t>42</w:t>
        </w:r>
        <w:r w:rsidR="00674E0B">
          <w:rPr>
            <w:noProof/>
            <w:webHidden/>
          </w:rPr>
          <w:fldChar w:fldCharType="end"/>
        </w:r>
      </w:hyperlink>
    </w:p>
    <w:p w14:paraId="50EC8127" w14:textId="0C98264C"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2" w:history="1">
        <w:r w:rsidR="00674E0B" w:rsidRPr="00B179B7">
          <w:rPr>
            <w:rStyle w:val="Hyperlink"/>
            <w:noProof/>
          </w:rPr>
          <w:t>Figure 7: DFD 0</w:t>
        </w:r>
        <w:r w:rsidR="00674E0B">
          <w:rPr>
            <w:noProof/>
            <w:webHidden/>
          </w:rPr>
          <w:tab/>
        </w:r>
        <w:r w:rsidR="00674E0B">
          <w:rPr>
            <w:noProof/>
            <w:webHidden/>
          </w:rPr>
          <w:fldChar w:fldCharType="begin"/>
        </w:r>
        <w:r w:rsidR="00674E0B">
          <w:rPr>
            <w:noProof/>
            <w:webHidden/>
          </w:rPr>
          <w:instrText xml:space="preserve"> PAGEREF _Toc167959182 \h </w:instrText>
        </w:r>
        <w:r w:rsidR="00674E0B">
          <w:rPr>
            <w:noProof/>
            <w:webHidden/>
          </w:rPr>
        </w:r>
        <w:r w:rsidR="00674E0B">
          <w:rPr>
            <w:noProof/>
            <w:webHidden/>
          </w:rPr>
          <w:fldChar w:fldCharType="separate"/>
        </w:r>
        <w:r w:rsidR="00674E0B">
          <w:rPr>
            <w:noProof/>
            <w:webHidden/>
          </w:rPr>
          <w:t>43</w:t>
        </w:r>
        <w:r w:rsidR="00674E0B">
          <w:rPr>
            <w:noProof/>
            <w:webHidden/>
          </w:rPr>
          <w:fldChar w:fldCharType="end"/>
        </w:r>
      </w:hyperlink>
    </w:p>
    <w:p w14:paraId="1C2389EA" w14:textId="6F15F971" w:rsidR="00674E0B"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3" w:history="1">
        <w:r w:rsidR="00674E0B" w:rsidRPr="00B179B7">
          <w:rPr>
            <w:rStyle w:val="Hyperlink"/>
            <w:noProof/>
          </w:rPr>
          <w:t>Figure 8: DFD 1</w:t>
        </w:r>
        <w:r w:rsidR="00674E0B">
          <w:rPr>
            <w:noProof/>
            <w:webHidden/>
          </w:rPr>
          <w:tab/>
        </w:r>
        <w:r w:rsidR="00674E0B">
          <w:rPr>
            <w:noProof/>
            <w:webHidden/>
          </w:rPr>
          <w:fldChar w:fldCharType="begin"/>
        </w:r>
        <w:r w:rsidR="00674E0B">
          <w:rPr>
            <w:noProof/>
            <w:webHidden/>
          </w:rPr>
          <w:instrText xml:space="preserve"> PAGEREF _Toc167959183 \h </w:instrText>
        </w:r>
        <w:r w:rsidR="00674E0B">
          <w:rPr>
            <w:noProof/>
            <w:webHidden/>
          </w:rPr>
        </w:r>
        <w:r w:rsidR="00674E0B">
          <w:rPr>
            <w:noProof/>
            <w:webHidden/>
          </w:rPr>
          <w:fldChar w:fldCharType="separate"/>
        </w:r>
        <w:r w:rsidR="00674E0B">
          <w:rPr>
            <w:noProof/>
            <w:webHidden/>
          </w:rPr>
          <w:t>44</w:t>
        </w:r>
        <w:r w:rsidR="00674E0B">
          <w:rPr>
            <w:noProof/>
            <w:webHidden/>
          </w:rPr>
          <w:fldChar w:fldCharType="end"/>
        </w:r>
      </w:hyperlink>
    </w:p>
    <w:p w14:paraId="14897109" w14:textId="1A6E9A32" w:rsidR="00A52BB1" w:rsidRDefault="00674E0B">
      <w:pPr>
        <w:spacing w:line="360" w:lineRule="auto"/>
        <w:jc w:val="both"/>
      </w:pPr>
      <w:r>
        <w:fldChar w:fldCharType="end"/>
      </w:r>
    </w:p>
    <w:p w14:paraId="77C2170B" w14:textId="77777777" w:rsidR="00A52BB1" w:rsidRDefault="00A52BB1">
      <w:pPr>
        <w:spacing w:line="360" w:lineRule="auto"/>
        <w:jc w:val="both"/>
      </w:pPr>
    </w:p>
    <w:p w14:paraId="6BFB0AB6" w14:textId="77777777" w:rsidR="00A52BB1" w:rsidRDefault="00A52BB1">
      <w:pPr>
        <w:spacing w:line="360" w:lineRule="auto"/>
        <w:jc w:val="both"/>
      </w:pPr>
    </w:p>
    <w:p w14:paraId="18D6E2ED" w14:textId="77777777" w:rsidR="00A52BB1" w:rsidRDefault="00A52BB1">
      <w:pPr>
        <w:spacing w:line="360" w:lineRule="auto"/>
        <w:jc w:val="both"/>
      </w:pPr>
    </w:p>
    <w:p w14:paraId="06CC6CDA" w14:textId="77777777" w:rsidR="00A52BB1" w:rsidRDefault="00A52BB1">
      <w:pPr>
        <w:spacing w:line="360" w:lineRule="auto"/>
        <w:jc w:val="both"/>
      </w:pPr>
    </w:p>
    <w:p w14:paraId="6B7896FF" w14:textId="77777777" w:rsidR="00A52BB1" w:rsidRDefault="00A52BB1">
      <w:pPr>
        <w:spacing w:line="360" w:lineRule="auto"/>
        <w:jc w:val="both"/>
      </w:pPr>
    </w:p>
    <w:p w14:paraId="0C45B07F" w14:textId="77777777" w:rsidR="00A52BB1" w:rsidRDefault="00A52BB1">
      <w:pPr>
        <w:spacing w:line="360" w:lineRule="auto"/>
        <w:jc w:val="both"/>
      </w:pPr>
    </w:p>
    <w:p w14:paraId="6890B55A" w14:textId="77777777" w:rsidR="00A52BB1" w:rsidRDefault="00A52BB1">
      <w:pPr>
        <w:spacing w:line="360" w:lineRule="auto"/>
        <w:jc w:val="both"/>
      </w:pPr>
    </w:p>
    <w:p w14:paraId="128A26E6" w14:textId="77777777" w:rsidR="00A52BB1" w:rsidRDefault="00A52BB1">
      <w:pPr>
        <w:spacing w:line="360" w:lineRule="auto"/>
        <w:jc w:val="both"/>
      </w:pPr>
    </w:p>
    <w:p w14:paraId="5902F9EE" w14:textId="77777777" w:rsidR="00A52BB1" w:rsidRDefault="00A52BB1">
      <w:pPr>
        <w:spacing w:line="360" w:lineRule="auto"/>
        <w:jc w:val="both"/>
      </w:pPr>
    </w:p>
    <w:p w14:paraId="623AF806" w14:textId="77777777" w:rsidR="00A52BB1" w:rsidRDefault="00A52BB1">
      <w:pPr>
        <w:spacing w:line="360" w:lineRule="auto"/>
        <w:jc w:val="both"/>
      </w:pPr>
    </w:p>
    <w:p w14:paraId="0B49F2D9" w14:textId="77777777" w:rsidR="00A52BB1" w:rsidRDefault="00A52BB1">
      <w:pPr>
        <w:spacing w:line="360" w:lineRule="auto"/>
        <w:jc w:val="both"/>
      </w:pPr>
    </w:p>
    <w:p w14:paraId="2EF61B31" w14:textId="77777777" w:rsidR="00A52BB1" w:rsidRDefault="00A52BB1">
      <w:pPr>
        <w:spacing w:line="360" w:lineRule="auto"/>
        <w:jc w:val="both"/>
      </w:pPr>
    </w:p>
    <w:p w14:paraId="327DEEA8" w14:textId="77777777" w:rsidR="00A52BB1" w:rsidRDefault="00A52BB1">
      <w:pPr>
        <w:spacing w:line="360" w:lineRule="auto"/>
        <w:jc w:val="both"/>
      </w:pPr>
    </w:p>
    <w:p w14:paraId="2439844A" w14:textId="77777777" w:rsidR="00A52BB1" w:rsidRDefault="00A52BB1">
      <w:pPr>
        <w:spacing w:line="360" w:lineRule="auto"/>
        <w:jc w:val="both"/>
      </w:pPr>
    </w:p>
    <w:p w14:paraId="0E0252A9" w14:textId="77777777" w:rsidR="00A52BB1" w:rsidRDefault="00A52BB1">
      <w:pPr>
        <w:spacing w:line="360" w:lineRule="auto"/>
        <w:jc w:val="both"/>
      </w:pPr>
    </w:p>
    <w:p w14:paraId="0A29C8A2" w14:textId="77777777" w:rsidR="00A52BB1" w:rsidRDefault="00A52BB1">
      <w:pPr>
        <w:spacing w:line="360" w:lineRule="auto"/>
        <w:jc w:val="both"/>
      </w:pPr>
    </w:p>
    <w:p w14:paraId="12A59CCD" w14:textId="77777777" w:rsidR="00B1461E" w:rsidRDefault="00B1461E">
      <w:pPr>
        <w:spacing w:line="360" w:lineRule="auto"/>
        <w:jc w:val="both"/>
      </w:pPr>
    </w:p>
    <w:p w14:paraId="496F75E6" w14:textId="77777777" w:rsidR="00B1461E" w:rsidRDefault="00B1461E">
      <w:pPr>
        <w:spacing w:line="360" w:lineRule="auto"/>
        <w:jc w:val="both"/>
      </w:pPr>
    </w:p>
    <w:p w14:paraId="393691C3" w14:textId="77777777" w:rsidR="00B1461E" w:rsidRDefault="00B1461E">
      <w:pPr>
        <w:spacing w:line="360" w:lineRule="auto"/>
        <w:jc w:val="both"/>
      </w:pPr>
    </w:p>
    <w:p w14:paraId="2199CD2B" w14:textId="77777777" w:rsidR="00B1461E" w:rsidRDefault="00B1461E">
      <w:pPr>
        <w:spacing w:line="360" w:lineRule="auto"/>
        <w:jc w:val="both"/>
      </w:pPr>
    </w:p>
    <w:p w14:paraId="5255552C" w14:textId="77777777" w:rsidR="00B1461E" w:rsidRDefault="00B1461E">
      <w:pPr>
        <w:spacing w:line="360" w:lineRule="auto"/>
        <w:jc w:val="both"/>
      </w:pPr>
    </w:p>
    <w:p w14:paraId="2B8BE1EB" w14:textId="77777777" w:rsidR="00B1461E" w:rsidRDefault="00B1461E">
      <w:pPr>
        <w:spacing w:line="360" w:lineRule="auto"/>
        <w:jc w:val="both"/>
      </w:pPr>
    </w:p>
    <w:p w14:paraId="4D9510D0" w14:textId="77777777" w:rsidR="00B1461E" w:rsidRDefault="00B1461E">
      <w:pPr>
        <w:spacing w:line="360" w:lineRule="auto"/>
        <w:jc w:val="both"/>
      </w:pPr>
    </w:p>
    <w:p w14:paraId="00029AEA" w14:textId="77777777" w:rsidR="00A52BB1" w:rsidRDefault="00383C48">
      <w:pPr>
        <w:pStyle w:val="Heading1"/>
        <w:spacing w:before="0" w:after="0" w:line="360" w:lineRule="auto"/>
        <w:jc w:val="center"/>
        <w:rPr>
          <w:rFonts w:ascii="Times New Roman" w:eastAsia="Times New Roman" w:hAnsi="Times New Roman" w:cs="Times New Roman"/>
          <w:sz w:val="32"/>
          <w:szCs w:val="32"/>
        </w:rPr>
      </w:pPr>
      <w:bookmarkStart w:id="50" w:name="_Toc167959046"/>
      <w:r>
        <w:rPr>
          <w:rFonts w:ascii="Times New Roman" w:eastAsia="Times New Roman" w:hAnsi="Times New Roman" w:cs="Times New Roman"/>
          <w:sz w:val="32"/>
          <w:szCs w:val="32"/>
        </w:rPr>
        <w:t>List of Tables</w:t>
      </w:r>
      <w:bookmarkEnd w:id="50"/>
    </w:p>
    <w:p w14:paraId="6FFBF9D3" w14:textId="48E6A2DB" w:rsidR="001E42F5" w:rsidRDefault="001E42F5">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67959184" w:history="1">
        <w:r w:rsidRPr="00B66E88">
          <w:rPr>
            <w:rStyle w:val="Hyperlink"/>
            <w:noProof/>
          </w:rPr>
          <w:t>Table 1: Configuration of ROI</w:t>
        </w:r>
        <w:r>
          <w:rPr>
            <w:noProof/>
            <w:webHidden/>
          </w:rPr>
          <w:tab/>
        </w:r>
        <w:r>
          <w:rPr>
            <w:noProof/>
            <w:webHidden/>
          </w:rPr>
          <w:fldChar w:fldCharType="begin"/>
        </w:r>
        <w:r>
          <w:rPr>
            <w:noProof/>
            <w:webHidden/>
          </w:rPr>
          <w:instrText xml:space="preserve"> PAGEREF _Toc167959184 \h </w:instrText>
        </w:r>
        <w:r>
          <w:rPr>
            <w:noProof/>
            <w:webHidden/>
          </w:rPr>
        </w:r>
        <w:r>
          <w:rPr>
            <w:noProof/>
            <w:webHidden/>
          </w:rPr>
          <w:fldChar w:fldCharType="separate"/>
        </w:r>
        <w:r>
          <w:rPr>
            <w:noProof/>
            <w:webHidden/>
          </w:rPr>
          <w:t>31</w:t>
        </w:r>
        <w:r>
          <w:rPr>
            <w:noProof/>
            <w:webHidden/>
          </w:rPr>
          <w:fldChar w:fldCharType="end"/>
        </w:r>
      </w:hyperlink>
    </w:p>
    <w:p w14:paraId="30AC0D30" w14:textId="47046F41"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5" w:history="1">
        <w:r w:rsidR="001E42F5" w:rsidRPr="00B66E88">
          <w:rPr>
            <w:rStyle w:val="Hyperlink"/>
            <w:noProof/>
          </w:rPr>
          <w:t>Table 2: User Login Function: Use Case 1</w:t>
        </w:r>
        <w:r w:rsidR="001E42F5">
          <w:rPr>
            <w:noProof/>
            <w:webHidden/>
          </w:rPr>
          <w:tab/>
        </w:r>
        <w:r w:rsidR="001E42F5">
          <w:rPr>
            <w:noProof/>
            <w:webHidden/>
          </w:rPr>
          <w:fldChar w:fldCharType="begin"/>
        </w:r>
        <w:r w:rsidR="001E42F5">
          <w:rPr>
            <w:noProof/>
            <w:webHidden/>
          </w:rPr>
          <w:instrText xml:space="preserve"> PAGEREF _Toc167959185 \h </w:instrText>
        </w:r>
        <w:r w:rsidR="001E42F5">
          <w:rPr>
            <w:noProof/>
            <w:webHidden/>
          </w:rPr>
        </w:r>
        <w:r w:rsidR="001E42F5">
          <w:rPr>
            <w:noProof/>
            <w:webHidden/>
          </w:rPr>
          <w:fldChar w:fldCharType="separate"/>
        </w:r>
        <w:r w:rsidR="001E42F5">
          <w:rPr>
            <w:noProof/>
            <w:webHidden/>
          </w:rPr>
          <w:t>31</w:t>
        </w:r>
        <w:r w:rsidR="001E42F5">
          <w:rPr>
            <w:noProof/>
            <w:webHidden/>
          </w:rPr>
          <w:fldChar w:fldCharType="end"/>
        </w:r>
      </w:hyperlink>
    </w:p>
    <w:p w14:paraId="5382B5E4" w14:textId="18082564"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6" w:history="1">
        <w:r w:rsidR="001E42F5" w:rsidRPr="00B66E88">
          <w:rPr>
            <w:rStyle w:val="Hyperlink"/>
            <w:noProof/>
          </w:rPr>
          <w:t>Table 3: Monitor History and Statistics</w:t>
        </w:r>
        <w:r w:rsidR="001E42F5">
          <w:rPr>
            <w:noProof/>
            <w:webHidden/>
          </w:rPr>
          <w:tab/>
        </w:r>
        <w:r w:rsidR="001E42F5">
          <w:rPr>
            <w:noProof/>
            <w:webHidden/>
          </w:rPr>
          <w:fldChar w:fldCharType="begin"/>
        </w:r>
        <w:r w:rsidR="001E42F5">
          <w:rPr>
            <w:noProof/>
            <w:webHidden/>
          </w:rPr>
          <w:instrText xml:space="preserve"> PAGEREF _Toc167959186 \h </w:instrText>
        </w:r>
        <w:r w:rsidR="001E42F5">
          <w:rPr>
            <w:noProof/>
            <w:webHidden/>
          </w:rPr>
        </w:r>
        <w:r w:rsidR="001E42F5">
          <w:rPr>
            <w:noProof/>
            <w:webHidden/>
          </w:rPr>
          <w:fldChar w:fldCharType="separate"/>
        </w:r>
        <w:r w:rsidR="001E42F5">
          <w:rPr>
            <w:noProof/>
            <w:webHidden/>
          </w:rPr>
          <w:t>31</w:t>
        </w:r>
        <w:r w:rsidR="001E42F5">
          <w:rPr>
            <w:noProof/>
            <w:webHidden/>
          </w:rPr>
          <w:fldChar w:fldCharType="end"/>
        </w:r>
      </w:hyperlink>
    </w:p>
    <w:p w14:paraId="5888C24B" w14:textId="66CC6CC1"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7" w:history="1">
        <w:r w:rsidR="001E42F5" w:rsidRPr="00B66E88">
          <w:rPr>
            <w:rStyle w:val="Hyperlink"/>
            <w:noProof/>
          </w:rPr>
          <w:t>Table 4: Monitor History and Statistics Use case 1</w:t>
        </w:r>
        <w:r w:rsidR="001E42F5">
          <w:rPr>
            <w:noProof/>
            <w:webHidden/>
          </w:rPr>
          <w:tab/>
        </w:r>
        <w:r w:rsidR="001E42F5">
          <w:rPr>
            <w:noProof/>
            <w:webHidden/>
          </w:rPr>
          <w:fldChar w:fldCharType="begin"/>
        </w:r>
        <w:r w:rsidR="001E42F5">
          <w:rPr>
            <w:noProof/>
            <w:webHidden/>
          </w:rPr>
          <w:instrText xml:space="preserve"> PAGEREF _Toc167959187 \h </w:instrText>
        </w:r>
        <w:r w:rsidR="001E42F5">
          <w:rPr>
            <w:noProof/>
            <w:webHidden/>
          </w:rPr>
        </w:r>
        <w:r w:rsidR="001E42F5">
          <w:rPr>
            <w:noProof/>
            <w:webHidden/>
          </w:rPr>
          <w:fldChar w:fldCharType="separate"/>
        </w:r>
        <w:r w:rsidR="001E42F5">
          <w:rPr>
            <w:noProof/>
            <w:webHidden/>
          </w:rPr>
          <w:t>32</w:t>
        </w:r>
        <w:r w:rsidR="001E42F5">
          <w:rPr>
            <w:noProof/>
            <w:webHidden/>
          </w:rPr>
          <w:fldChar w:fldCharType="end"/>
        </w:r>
      </w:hyperlink>
    </w:p>
    <w:p w14:paraId="1192A89E" w14:textId="15C30D21"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8" w:history="1">
        <w:r w:rsidR="001E42F5" w:rsidRPr="00B66E88">
          <w:rPr>
            <w:rStyle w:val="Hyperlink"/>
            <w:noProof/>
          </w:rPr>
          <w:t>Table 5: Smart Board Control</w:t>
        </w:r>
        <w:r w:rsidR="001E42F5">
          <w:rPr>
            <w:noProof/>
            <w:webHidden/>
          </w:rPr>
          <w:tab/>
        </w:r>
        <w:r w:rsidR="001E42F5">
          <w:rPr>
            <w:noProof/>
            <w:webHidden/>
          </w:rPr>
          <w:fldChar w:fldCharType="begin"/>
        </w:r>
        <w:r w:rsidR="001E42F5">
          <w:rPr>
            <w:noProof/>
            <w:webHidden/>
          </w:rPr>
          <w:instrText xml:space="preserve"> PAGEREF _Toc167959188 \h </w:instrText>
        </w:r>
        <w:r w:rsidR="001E42F5">
          <w:rPr>
            <w:noProof/>
            <w:webHidden/>
          </w:rPr>
        </w:r>
        <w:r w:rsidR="001E42F5">
          <w:rPr>
            <w:noProof/>
            <w:webHidden/>
          </w:rPr>
          <w:fldChar w:fldCharType="separate"/>
        </w:r>
        <w:r w:rsidR="001E42F5">
          <w:rPr>
            <w:noProof/>
            <w:webHidden/>
          </w:rPr>
          <w:t>32</w:t>
        </w:r>
        <w:r w:rsidR="001E42F5">
          <w:rPr>
            <w:noProof/>
            <w:webHidden/>
          </w:rPr>
          <w:fldChar w:fldCharType="end"/>
        </w:r>
      </w:hyperlink>
    </w:p>
    <w:p w14:paraId="425B620E" w14:textId="6E85789D"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89" w:history="1">
        <w:r w:rsidR="001E42F5" w:rsidRPr="00B66E88">
          <w:rPr>
            <w:rStyle w:val="Hyperlink"/>
            <w:noProof/>
          </w:rPr>
          <w:t>Table 6: Smart Board Control Use case 1</w:t>
        </w:r>
        <w:r w:rsidR="001E42F5">
          <w:rPr>
            <w:noProof/>
            <w:webHidden/>
          </w:rPr>
          <w:tab/>
        </w:r>
        <w:r w:rsidR="001E42F5">
          <w:rPr>
            <w:noProof/>
            <w:webHidden/>
          </w:rPr>
          <w:fldChar w:fldCharType="begin"/>
        </w:r>
        <w:r w:rsidR="001E42F5">
          <w:rPr>
            <w:noProof/>
            <w:webHidden/>
          </w:rPr>
          <w:instrText xml:space="preserve"> PAGEREF _Toc167959189 \h </w:instrText>
        </w:r>
        <w:r w:rsidR="001E42F5">
          <w:rPr>
            <w:noProof/>
            <w:webHidden/>
          </w:rPr>
        </w:r>
        <w:r w:rsidR="001E42F5">
          <w:rPr>
            <w:noProof/>
            <w:webHidden/>
          </w:rPr>
          <w:fldChar w:fldCharType="separate"/>
        </w:r>
        <w:r w:rsidR="001E42F5">
          <w:rPr>
            <w:noProof/>
            <w:webHidden/>
          </w:rPr>
          <w:t>32</w:t>
        </w:r>
        <w:r w:rsidR="001E42F5">
          <w:rPr>
            <w:noProof/>
            <w:webHidden/>
          </w:rPr>
          <w:fldChar w:fldCharType="end"/>
        </w:r>
      </w:hyperlink>
    </w:p>
    <w:p w14:paraId="46CD96D1" w14:textId="69CBF1B8"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0" w:history="1">
        <w:r w:rsidR="001E42F5" w:rsidRPr="00B66E88">
          <w:rPr>
            <w:rStyle w:val="Hyperlink"/>
            <w:noProof/>
          </w:rPr>
          <w:t>Table 7: Detection in ROI</w:t>
        </w:r>
        <w:r w:rsidR="001E42F5">
          <w:rPr>
            <w:noProof/>
            <w:webHidden/>
          </w:rPr>
          <w:tab/>
        </w:r>
        <w:r w:rsidR="001E42F5">
          <w:rPr>
            <w:noProof/>
            <w:webHidden/>
          </w:rPr>
          <w:fldChar w:fldCharType="begin"/>
        </w:r>
        <w:r w:rsidR="001E42F5">
          <w:rPr>
            <w:noProof/>
            <w:webHidden/>
          </w:rPr>
          <w:instrText xml:space="preserve"> PAGEREF _Toc167959190 \h </w:instrText>
        </w:r>
        <w:r w:rsidR="001E42F5">
          <w:rPr>
            <w:noProof/>
            <w:webHidden/>
          </w:rPr>
        </w:r>
        <w:r w:rsidR="001E42F5">
          <w:rPr>
            <w:noProof/>
            <w:webHidden/>
          </w:rPr>
          <w:fldChar w:fldCharType="separate"/>
        </w:r>
        <w:r w:rsidR="001E42F5">
          <w:rPr>
            <w:noProof/>
            <w:webHidden/>
          </w:rPr>
          <w:t>33</w:t>
        </w:r>
        <w:r w:rsidR="001E42F5">
          <w:rPr>
            <w:noProof/>
            <w:webHidden/>
          </w:rPr>
          <w:fldChar w:fldCharType="end"/>
        </w:r>
      </w:hyperlink>
    </w:p>
    <w:p w14:paraId="581FA0B3" w14:textId="2BB39E01"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1" w:history="1">
        <w:r w:rsidR="001E42F5" w:rsidRPr="00B66E88">
          <w:rPr>
            <w:rStyle w:val="Hyperlink"/>
            <w:noProof/>
          </w:rPr>
          <w:t>Table 8: Detection in ROI Use case 1</w:t>
        </w:r>
        <w:r w:rsidR="001E42F5">
          <w:rPr>
            <w:noProof/>
            <w:webHidden/>
          </w:rPr>
          <w:tab/>
        </w:r>
        <w:r w:rsidR="001E42F5">
          <w:rPr>
            <w:noProof/>
            <w:webHidden/>
          </w:rPr>
          <w:fldChar w:fldCharType="begin"/>
        </w:r>
        <w:r w:rsidR="001E42F5">
          <w:rPr>
            <w:noProof/>
            <w:webHidden/>
          </w:rPr>
          <w:instrText xml:space="preserve"> PAGEREF _Toc167959191 \h </w:instrText>
        </w:r>
        <w:r w:rsidR="001E42F5">
          <w:rPr>
            <w:noProof/>
            <w:webHidden/>
          </w:rPr>
        </w:r>
        <w:r w:rsidR="001E42F5">
          <w:rPr>
            <w:noProof/>
            <w:webHidden/>
          </w:rPr>
          <w:fldChar w:fldCharType="separate"/>
        </w:r>
        <w:r w:rsidR="001E42F5">
          <w:rPr>
            <w:noProof/>
            <w:webHidden/>
          </w:rPr>
          <w:t>33</w:t>
        </w:r>
        <w:r w:rsidR="001E42F5">
          <w:rPr>
            <w:noProof/>
            <w:webHidden/>
          </w:rPr>
          <w:fldChar w:fldCharType="end"/>
        </w:r>
      </w:hyperlink>
    </w:p>
    <w:p w14:paraId="5064C586" w14:textId="743A0F22"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2" w:history="1">
        <w:r w:rsidR="001E42F5" w:rsidRPr="00B66E88">
          <w:rPr>
            <w:rStyle w:val="Hyperlink"/>
            <w:noProof/>
          </w:rPr>
          <w:t>Table 9: PC Shutdown</w:t>
        </w:r>
        <w:r w:rsidR="001E42F5">
          <w:rPr>
            <w:noProof/>
            <w:webHidden/>
          </w:rPr>
          <w:tab/>
        </w:r>
        <w:r w:rsidR="001E42F5">
          <w:rPr>
            <w:noProof/>
            <w:webHidden/>
          </w:rPr>
          <w:fldChar w:fldCharType="begin"/>
        </w:r>
        <w:r w:rsidR="001E42F5">
          <w:rPr>
            <w:noProof/>
            <w:webHidden/>
          </w:rPr>
          <w:instrText xml:space="preserve"> PAGEREF _Toc167959192 \h </w:instrText>
        </w:r>
        <w:r w:rsidR="001E42F5">
          <w:rPr>
            <w:noProof/>
            <w:webHidden/>
          </w:rPr>
        </w:r>
        <w:r w:rsidR="001E42F5">
          <w:rPr>
            <w:noProof/>
            <w:webHidden/>
          </w:rPr>
          <w:fldChar w:fldCharType="separate"/>
        </w:r>
        <w:r w:rsidR="001E42F5">
          <w:rPr>
            <w:noProof/>
            <w:webHidden/>
          </w:rPr>
          <w:t>33</w:t>
        </w:r>
        <w:r w:rsidR="001E42F5">
          <w:rPr>
            <w:noProof/>
            <w:webHidden/>
          </w:rPr>
          <w:fldChar w:fldCharType="end"/>
        </w:r>
      </w:hyperlink>
    </w:p>
    <w:p w14:paraId="44FA7EFF" w14:textId="5BA3FD95"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3" w:history="1">
        <w:r w:rsidR="001E42F5" w:rsidRPr="00B66E88">
          <w:rPr>
            <w:rStyle w:val="Hyperlink"/>
            <w:noProof/>
          </w:rPr>
          <w:t>Table 10: PC Shutdown Use case 1</w:t>
        </w:r>
        <w:r w:rsidR="001E42F5">
          <w:rPr>
            <w:noProof/>
            <w:webHidden/>
          </w:rPr>
          <w:tab/>
        </w:r>
        <w:r w:rsidR="001E42F5">
          <w:rPr>
            <w:noProof/>
            <w:webHidden/>
          </w:rPr>
          <w:fldChar w:fldCharType="begin"/>
        </w:r>
        <w:r w:rsidR="001E42F5">
          <w:rPr>
            <w:noProof/>
            <w:webHidden/>
          </w:rPr>
          <w:instrText xml:space="preserve"> PAGEREF _Toc167959193 \h </w:instrText>
        </w:r>
        <w:r w:rsidR="001E42F5">
          <w:rPr>
            <w:noProof/>
            <w:webHidden/>
          </w:rPr>
        </w:r>
        <w:r w:rsidR="001E42F5">
          <w:rPr>
            <w:noProof/>
            <w:webHidden/>
          </w:rPr>
          <w:fldChar w:fldCharType="separate"/>
        </w:r>
        <w:r w:rsidR="001E42F5">
          <w:rPr>
            <w:noProof/>
            <w:webHidden/>
          </w:rPr>
          <w:t>34</w:t>
        </w:r>
        <w:r w:rsidR="001E42F5">
          <w:rPr>
            <w:noProof/>
            <w:webHidden/>
          </w:rPr>
          <w:fldChar w:fldCharType="end"/>
        </w:r>
      </w:hyperlink>
    </w:p>
    <w:p w14:paraId="58E6C3E4" w14:textId="06E19AF9"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4" w:history="1">
        <w:r w:rsidR="001E42F5" w:rsidRPr="00B66E88">
          <w:rPr>
            <w:rStyle w:val="Hyperlink"/>
            <w:noProof/>
          </w:rPr>
          <w:t>Table 11: PC Shutdown use case 2</w:t>
        </w:r>
        <w:r w:rsidR="001E42F5">
          <w:rPr>
            <w:noProof/>
            <w:webHidden/>
          </w:rPr>
          <w:tab/>
        </w:r>
        <w:r w:rsidR="001E42F5">
          <w:rPr>
            <w:noProof/>
            <w:webHidden/>
          </w:rPr>
          <w:fldChar w:fldCharType="begin"/>
        </w:r>
        <w:r w:rsidR="001E42F5">
          <w:rPr>
            <w:noProof/>
            <w:webHidden/>
          </w:rPr>
          <w:instrText xml:space="preserve"> PAGEREF _Toc167959194 \h </w:instrText>
        </w:r>
        <w:r w:rsidR="001E42F5">
          <w:rPr>
            <w:noProof/>
            <w:webHidden/>
          </w:rPr>
        </w:r>
        <w:r w:rsidR="001E42F5">
          <w:rPr>
            <w:noProof/>
            <w:webHidden/>
          </w:rPr>
          <w:fldChar w:fldCharType="separate"/>
        </w:r>
        <w:r w:rsidR="001E42F5">
          <w:rPr>
            <w:noProof/>
            <w:webHidden/>
          </w:rPr>
          <w:t>34</w:t>
        </w:r>
        <w:r w:rsidR="001E42F5">
          <w:rPr>
            <w:noProof/>
            <w:webHidden/>
          </w:rPr>
          <w:fldChar w:fldCharType="end"/>
        </w:r>
      </w:hyperlink>
    </w:p>
    <w:p w14:paraId="27F5F811" w14:textId="62B0083E"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5" w:history="1">
        <w:r w:rsidR="001E42F5" w:rsidRPr="00B66E88">
          <w:rPr>
            <w:rStyle w:val="Hyperlink"/>
            <w:noProof/>
          </w:rPr>
          <w:t>Table 12: Area Data</w:t>
        </w:r>
        <w:r w:rsidR="001E42F5">
          <w:rPr>
            <w:noProof/>
            <w:webHidden/>
          </w:rPr>
          <w:tab/>
        </w:r>
        <w:r w:rsidR="001E42F5">
          <w:rPr>
            <w:noProof/>
            <w:webHidden/>
          </w:rPr>
          <w:fldChar w:fldCharType="begin"/>
        </w:r>
        <w:r w:rsidR="001E42F5">
          <w:rPr>
            <w:noProof/>
            <w:webHidden/>
          </w:rPr>
          <w:instrText xml:space="preserve"> PAGEREF _Toc167959195 \h </w:instrText>
        </w:r>
        <w:r w:rsidR="001E42F5">
          <w:rPr>
            <w:noProof/>
            <w:webHidden/>
          </w:rPr>
        </w:r>
        <w:r w:rsidR="001E42F5">
          <w:rPr>
            <w:noProof/>
            <w:webHidden/>
          </w:rPr>
          <w:fldChar w:fldCharType="separate"/>
        </w:r>
        <w:r w:rsidR="001E42F5">
          <w:rPr>
            <w:noProof/>
            <w:webHidden/>
          </w:rPr>
          <w:t>37</w:t>
        </w:r>
        <w:r w:rsidR="001E42F5">
          <w:rPr>
            <w:noProof/>
            <w:webHidden/>
          </w:rPr>
          <w:fldChar w:fldCharType="end"/>
        </w:r>
      </w:hyperlink>
    </w:p>
    <w:p w14:paraId="223A6FC8" w14:textId="7E924472"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6" w:history="1">
        <w:r w:rsidR="001E42F5" w:rsidRPr="00B66E88">
          <w:rPr>
            <w:rStyle w:val="Hyperlink"/>
            <w:noProof/>
          </w:rPr>
          <w:t>Table 13: Camera Data</w:t>
        </w:r>
        <w:r w:rsidR="001E42F5">
          <w:rPr>
            <w:noProof/>
            <w:webHidden/>
          </w:rPr>
          <w:tab/>
        </w:r>
        <w:r w:rsidR="001E42F5">
          <w:rPr>
            <w:noProof/>
            <w:webHidden/>
          </w:rPr>
          <w:fldChar w:fldCharType="begin"/>
        </w:r>
        <w:r w:rsidR="001E42F5">
          <w:rPr>
            <w:noProof/>
            <w:webHidden/>
          </w:rPr>
          <w:instrText xml:space="preserve"> PAGEREF _Toc167959196 \h </w:instrText>
        </w:r>
        <w:r w:rsidR="001E42F5">
          <w:rPr>
            <w:noProof/>
            <w:webHidden/>
          </w:rPr>
        </w:r>
        <w:r w:rsidR="001E42F5">
          <w:rPr>
            <w:noProof/>
            <w:webHidden/>
          </w:rPr>
          <w:fldChar w:fldCharType="separate"/>
        </w:r>
        <w:r w:rsidR="001E42F5">
          <w:rPr>
            <w:noProof/>
            <w:webHidden/>
          </w:rPr>
          <w:t>37</w:t>
        </w:r>
        <w:r w:rsidR="001E42F5">
          <w:rPr>
            <w:noProof/>
            <w:webHidden/>
          </w:rPr>
          <w:fldChar w:fldCharType="end"/>
        </w:r>
      </w:hyperlink>
    </w:p>
    <w:p w14:paraId="36DF09B3" w14:textId="3C2C727A"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7" w:history="1">
        <w:r w:rsidR="001E42F5" w:rsidRPr="00B66E88">
          <w:rPr>
            <w:rStyle w:val="Hyperlink"/>
            <w:noProof/>
          </w:rPr>
          <w:t>Table 14: Bounded Rectangle Data</w:t>
        </w:r>
        <w:r w:rsidR="001E42F5">
          <w:rPr>
            <w:noProof/>
            <w:webHidden/>
          </w:rPr>
          <w:tab/>
        </w:r>
        <w:r w:rsidR="001E42F5">
          <w:rPr>
            <w:noProof/>
            <w:webHidden/>
          </w:rPr>
          <w:fldChar w:fldCharType="begin"/>
        </w:r>
        <w:r w:rsidR="001E42F5">
          <w:rPr>
            <w:noProof/>
            <w:webHidden/>
          </w:rPr>
          <w:instrText xml:space="preserve"> PAGEREF _Toc167959197 \h </w:instrText>
        </w:r>
        <w:r w:rsidR="001E42F5">
          <w:rPr>
            <w:noProof/>
            <w:webHidden/>
          </w:rPr>
        </w:r>
        <w:r w:rsidR="001E42F5">
          <w:rPr>
            <w:noProof/>
            <w:webHidden/>
          </w:rPr>
          <w:fldChar w:fldCharType="separate"/>
        </w:r>
        <w:r w:rsidR="001E42F5">
          <w:rPr>
            <w:noProof/>
            <w:webHidden/>
          </w:rPr>
          <w:t>37</w:t>
        </w:r>
        <w:r w:rsidR="001E42F5">
          <w:rPr>
            <w:noProof/>
            <w:webHidden/>
          </w:rPr>
          <w:fldChar w:fldCharType="end"/>
        </w:r>
      </w:hyperlink>
    </w:p>
    <w:p w14:paraId="2583DACA" w14:textId="6F9E2EC5"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8" w:history="1">
        <w:r w:rsidR="001E42F5" w:rsidRPr="00B66E88">
          <w:rPr>
            <w:rStyle w:val="Hyperlink"/>
            <w:noProof/>
          </w:rPr>
          <w:t>Table 15: Admin Data</w:t>
        </w:r>
        <w:r w:rsidR="001E42F5">
          <w:rPr>
            <w:noProof/>
            <w:webHidden/>
          </w:rPr>
          <w:tab/>
        </w:r>
        <w:r w:rsidR="001E42F5">
          <w:rPr>
            <w:noProof/>
            <w:webHidden/>
          </w:rPr>
          <w:fldChar w:fldCharType="begin"/>
        </w:r>
        <w:r w:rsidR="001E42F5">
          <w:rPr>
            <w:noProof/>
            <w:webHidden/>
          </w:rPr>
          <w:instrText xml:space="preserve"> PAGEREF _Toc167959198 \h </w:instrText>
        </w:r>
        <w:r w:rsidR="001E42F5">
          <w:rPr>
            <w:noProof/>
            <w:webHidden/>
          </w:rPr>
        </w:r>
        <w:r w:rsidR="001E42F5">
          <w:rPr>
            <w:noProof/>
            <w:webHidden/>
          </w:rPr>
          <w:fldChar w:fldCharType="separate"/>
        </w:r>
        <w:r w:rsidR="001E42F5">
          <w:rPr>
            <w:noProof/>
            <w:webHidden/>
          </w:rPr>
          <w:t>38</w:t>
        </w:r>
        <w:r w:rsidR="001E42F5">
          <w:rPr>
            <w:noProof/>
            <w:webHidden/>
          </w:rPr>
          <w:fldChar w:fldCharType="end"/>
        </w:r>
      </w:hyperlink>
    </w:p>
    <w:p w14:paraId="4E6D4B27" w14:textId="1B56AD33"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199" w:history="1">
        <w:r w:rsidR="001E42F5" w:rsidRPr="00B66E88">
          <w:rPr>
            <w:rStyle w:val="Hyperlink"/>
            <w:noProof/>
          </w:rPr>
          <w:t>Table 16: Board Status Data</w:t>
        </w:r>
        <w:r w:rsidR="001E42F5">
          <w:rPr>
            <w:noProof/>
            <w:webHidden/>
          </w:rPr>
          <w:tab/>
        </w:r>
        <w:r w:rsidR="001E42F5">
          <w:rPr>
            <w:noProof/>
            <w:webHidden/>
          </w:rPr>
          <w:fldChar w:fldCharType="begin"/>
        </w:r>
        <w:r w:rsidR="001E42F5">
          <w:rPr>
            <w:noProof/>
            <w:webHidden/>
          </w:rPr>
          <w:instrText xml:space="preserve"> PAGEREF _Toc167959199 \h </w:instrText>
        </w:r>
        <w:r w:rsidR="001E42F5">
          <w:rPr>
            <w:noProof/>
            <w:webHidden/>
          </w:rPr>
        </w:r>
        <w:r w:rsidR="001E42F5">
          <w:rPr>
            <w:noProof/>
            <w:webHidden/>
          </w:rPr>
          <w:fldChar w:fldCharType="separate"/>
        </w:r>
        <w:r w:rsidR="001E42F5">
          <w:rPr>
            <w:noProof/>
            <w:webHidden/>
          </w:rPr>
          <w:t>38</w:t>
        </w:r>
        <w:r w:rsidR="001E42F5">
          <w:rPr>
            <w:noProof/>
            <w:webHidden/>
          </w:rPr>
          <w:fldChar w:fldCharType="end"/>
        </w:r>
      </w:hyperlink>
    </w:p>
    <w:p w14:paraId="51E8F3DA" w14:textId="64FADF8A" w:rsidR="001E42F5" w:rsidRDefault="00A66E7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67959200" w:history="1">
        <w:r w:rsidR="001E42F5" w:rsidRPr="00B66E88">
          <w:rPr>
            <w:rStyle w:val="Hyperlink"/>
            <w:noProof/>
          </w:rPr>
          <w:t>Table 17: Energy Consumption Data</w:t>
        </w:r>
        <w:r w:rsidR="001E42F5">
          <w:rPr>
            <w:noProof/>
            <w:webHidden/>
          </w:rPr>
          <w:tab/>
        </w:r>
        <w:r w:rsidR="001E42F5">
          <w:rPr>
            <w:noProof/>
            <w:webHidden/>
          </w:rPr>
          <w:fldChar w:fldCharType="begin"/>
        </w:r>
        <w:r w:rsidR="001E42F5">
          <w:rPr>
            <w:noProof/>
            <w:webHidden/>
          </w:rPr>
          <w:instrText xml:space="preserve"> PAGEREF _Toc167959200 \h </w:instrText>
        </w:r>
        <w:r w:rsidR="001E42F5">
          <w:rPr>
            <w:noProof/>
            <w:webHidden/>
          </w:rPr>
        </w:r>
        <w:r w:rsidR="001E42F5">
          <w:rPr>
            <w:noProof/>
            <w:webHidden/>
          </w:rPr>
          <w:fldChar w:fldCharType="separate"/>
        </w:r>
        <w:r w:rsidR="001E42F5">
          <w:rPr>
            <w:noProof/>
            <w:webHidden/>
          </w:rPr>
          <w:t>38</w:t>
        </w:r>
        <w:r w:rsidR="001E42F5">
          <w:rPr>
            <w:noProof/>
            <w:webHidden/>
          </w:rPr>
          <w:fldChar w:fldCharType="end"/>
        </w:r>
      </w:hyperlink>
    </w:p>
    <w:p w14:paraId="6083E3C1" w14:textId="70DFE67B" w:rsidR="00A52BB1" w:rsidRDefault="001E42F5">
      <w:pPr>
        <w:spacing w:line="360" w:lineRule="auto"/>
        <w:jc w:val="both"/>
      </w:pPr>
      <w:r>
        <w:fldChar w:fldCharType="end"/>
      </w:r>
    </w:p>
    <w:p w14:paraId="3EC5518F" w14:textId="77777777" w:rsidR="00A52BB1" w:rsidRDefault="00A52BB1">
      <w:pPr>
        <w:spacing w:line="360" w:lineRule="auto"/>
        <w:jc w:val="both"/>
      </w:pPr>
    </w:p>
    <w:p w14:paraId="32D6AAC0" w14:textId="77777777" w:rsidR="00A52BB1" w:rsidRDefault="00A52BB1">
      <w:pPr>
        <w:spacing w:line="360" w:lineRule="auto"/>
        <w:jc w:val="both"/>
      </w:pPr>
    </w:p>
    <w:p w14:paraId="70614C62" w14:textId="77777777" w:rsidR="00A52BB1" w:rsidRDefault="00A52BB1">
      <w:pPr>
        <w:spacing w:line="360" w:lineRule="auto"/>
        <w:jc w:val="both"/>
      </w:pPr>
    </w:p>
    <w:p w14:paraId="5FBC3420" w14:textId="77777777" w:rsidR="00A52BB1" w:rsidRDefault="00A52BB1">
      <w:pPr>
        <w:spacing w:line="360" w:lineRule="auto"/>
        <w:jc w:val="both"/>
      </w:pPr>
    </w:p>
    <w:p w14:paraId="52289873" w14:textId="77777777" w:rsidR="00A52BB1" w:rsidRDefault="00A52BB1">
      <w:pPr>
        <w:spacing w:line="360" w:lineRule="auto"/>
        <w:jc w:val="both"/>
      </w:pPr>
    </w:p>
    <w:p w14:paraId="7A6D5209" w14:textId="77777777" w:rsidR="00A52BB1" w:rsidRDefault="00A52BB1">
      <w:pPr>
        <w:spacing w:line="360" w:lineRule="auto"/>
        <w:jc w:val="both"/>
      </w:pPr>
    </w:p>
    <w:p w14:paraId="4EF11071" w14:textId="77777777" w:rsidR="00A52BB1" w:rsidRDefault="00A52BB1">
      <w:pPr>
        <w:spacing w:line="360" w:lineRule="auto"/>
        <w:jc w:val="both"/>
      </w:pPr>
    </w:p>
    <w:p w14:paraId="11108B8E" w14:textId="77777777" w:rsidR="00A52BB1" w:rsidRDefault="00A52BB1">
      <w:pPr>
        <w:spacing w:line="360" w:lineRule="auto"/>
        <w:jc w:val="both"/>
      </w:pPr>
    </w:p>
    <w:p w14:paraId="42C68B85" w14:textId="77777777" w:rsidR="00A52BB1" w:rsidRDefault="00A52BB1">
      <w:pPr>
        <w:spacing w:line="360" w:lineRule="auto"/>
        <w:jc w:val="both"/>
      </w:pPr>
    </w:p>
    <w:p w14:paraId="55E34B5A" w14:textId="77777777" w:rsidR="00A52BB1" w:rsidRDefault="00A52BB1">
      <w:pPr>
        <w:spacing w:line="360" w:lineRule="auto"/>
        <w:jc w:val="both"/>
      </w:pPr>
    </w:p>
    <w:p w14:paraId="0BCE93F7" w14:textId="77777777" w:rsidR="00A52BB1" w:rsidRDefault="00A52BB1">
      <w:pPr>
        <w:spacing w:line="360" w:lineRule="auto"/>
        <w:jc w:val="both"/>
      </w:pPr>
    </w:p>
    <w:p w14:paraId="0F0F1D29" w14:textId="77777777" w:rsidR="00A52BB1" w:rsidRDefault="00A52BB1">
      <w:pPr>
        <w:spacing w:line="360" w:lineRule="auto"/>
        <w:jc w:val="both"/>
      </w:pPr>
    </w:p>
    <w:p w14:paraId="51DE6ABC" w14:textId="77777777" w:rsidR="00A52BB1" w:rsidRDefault="00A52BB1">
      <w:pPr>
        <w:spacing w:line="360" w:lineRule="auto"/>
        <w:jc w:val="both"/>
      </w:pPr>
    </w:p>
    <w:p w14:paraId="5CB19B04" w14:textId="77777777" w:rsidR="00A52BB1" w:rsidRDefault="00A52BB1">
      <w:pPr>
        <w:spacing w:line="360" w:lineRule="auto"/>
        <w:jc w:val="both"/>
      </w:pPr>
    </w:p>
    <w:p w14:paraId="2494D7CC" w14:textId="77777777" w:rsidR="00A52BB1" w:rsidRDefault="00A52BB1">
      <w:pPr>
        <w:spacing w:line="360" w:lineRule="auto"/>
        <w:jc w:val="both"/>
      </w:pPr>
    </w:p>
    <w:p w14:paraId="3E64CA75" w14:textId="77777777" w:rsidR="00A52BB1" w:rsidRDefault="00A52BB1">
      <w:pPr>
        <w:spacing w:line="360" w:lineRule="auto"/>
        <w:jc w:val="both"/>
      </w:pPr>
    </w:p>
    <w:p w14:paraId="61E3F29A" w14:textId="77777777" w:rsidR="00A74170" w:rsidRDefault="00A74170">
      <w:pPr>
        <w:spacing w:line="360" w:lineRule="auto"/>
        <w:jc w:val="both"/>
      </w:pPr>
    </w:p>
    <w:p w14:paraId="3BB7C7CA" w14:textId="77777777" w:rsidR="00A52BB1" w:rsidRDefault="00383C48">
      <w:pPr>
        <w:pStyle w:val="Heading1"/>
        <w:spacing w:before="0" w:after="0" w:line="360" w:lineRule="auto"/>
        <w:jc w:val="center"/>
        <w:rPr>
          <w:rFonts w:ascii="Times New Roman" w:eastAsia="Times New Roman" w:hAnsi="Times New Roman" w:cs="Times New Roman"/>
          <w:sz w:val="32"/>
          <w:szCs w:val="32"/>
        </w:rPr>
      </w:pPr>
      <w:bookmarkStart w:id="51" w:name="_Toc167959047"/>
      <w:r>
        <w:rPr>
          <w:rFonts w:ascii="Times New Roman" w:eastAsia="Times New Roman" w:hAnsi="Times New Roman" w:cs="Times New Roman"/>
          <w:sz w:val="32"/>
          <w:szCs w:val="32"/>
        </w:rPr>
        <w:t>List of Abbreviations</w:t>
      </w:r>
      <w:bookmarkEnd w:id="51"/>
    </w:p>
    <w:p w14:paraId="14786FB2" w14:textId="77777777" w:rsidR="00A52BB1" w:rsidRDefault="00383C48">
      <w:pPr>
        <w:pBdr>
          <w:top w:val="nil"/>
          <w:left w:val="nil"/>
          <w:bottom w:val="nil"/>
          <w:right w:val="nil"/>
          <w:between w:val="nil"/>
        </w:pBdr>
        <w:spacing w:line="360" w:lineRule="auto"/>
        <w:rPr>
          <w:color w:val="000000"/>
          <w:sz w:val="22"/>
          <w:szCs w:val="22"/>
        </w:rPr>
      </w:pPr>
      <w:r>
        <w:rPr>
          <w:color w:val="000000"/>
          <w:sz w:val="22"/>
          <w:szCs w:val="22"/>
        </w:rPr>
        <w:t xml:space="preserve">1.1 </w:t>
      </w:r>
      <w:r>
        <w:rPr>
          <w:color w:val="000000"/>
          <w:sz w:val="22"/>
          <w:szCs w:val="22"/>
        </w:rPr>
        <w:tab/>
        <w:t>UML</w:t>
      </w:r>
      <w:r>
        <w:rPr>
          <w:color w:val="000000"/>
          <w:sz w:val="22"/>
          <w:szCs w:val="22"/>
        </w:rPr>
        <w:tab/>
      </w:r>
      <w:r>
        <w:rPr>
          <w:color w:val="000000"/>
          <w:sz w:val="22"/>
          <w:szCs w:val="22"/>
        </w:rPr>
        <w:tab/>
        <w:t>Unified Model Notation</w:t>
      </w:r>
    </w:p>
    <w:p w14:paraId="6B61B4F0" w14:textId="77777777" w:rsidR="00A52BB1" w:rsidRDefault="00383C48">
      <w:pPr>
        <w:pBdr>
          <w:top w:val="nil"/>
          <w:left w:val="nil"/>
          <w:bottom w:val="nil"/>
          <w:right w:val="nil"/>
          <w:between w:val="nil"/>
        </w:pBdr>
        <w:spacing w:line="360" w:lineRule="auto"/>
        <w:rPr>
          <w:color w:val="000000"/>
          <w:sz w:val="22"/>
          <w:szCs w:val="22"/>
        </w:rPr>
      </w:pPr>
      <w:r>
        <w:rPr>
          <w:color w:val="000000"/>
          <w:sz w:val="22"/>
          <w:szCs w:val="22"/>
        </w:rPr>
        <w:t xml:space="preserve">1.2 </w:t>
      </w:r>
      <w:r>
        <w:rPr>
          <w:color w:val="000000"/>
          <w:sz w:val="22"/>
          <w:szCs w:val="22"/>
        </w:rPr>
        <w:tab/>
        <w:t>SRE</w:t>
      </w:r>
      <w:r>
        <w:rPr>
          <w:color w:val="000000"/>
          <w:sz w:val="22"/>
          <w:szCs w:val="22"/>
        </w:rPr>
        <w:tab/>
      </w:r>
      <w:r>
        <w:rPr>
          <w:color w:val="000000"/>
          <w:sz w:val="22"/>
          <w:szCs w:val="22"/>
        </w:rPr>
        <w:tab/>
        <w:t>Software Requirement Engineering</w:t>
      </w:r>
    </w:p>
    <w:p w14:paraId="1E2D2786" w14:textId="685A0A07" w:rsidR="001E42F5" w:rsidRDefault="00706A02">
      <w:pPr>
        <w:pBdr>
          <w:top w:val="nil"/>
          <w:left w:val="nil"/>
          <w:bottom w:val="nil"/>
          <w:right w:val="nil"/>
          <w:between w:val="nil"/>
        </w:pBdr>
        <w:spacing w:line="360" w:lineRule="auto"/>
        <w:rPr>
          <w:color w:val="000000"/>
          <w:sz w:val="22"/>
          <w:szCs w:val="22"/>
        </w:rPr>
      </w:pPr>
      <w:r>
        <w:rPr>
          <w:color w:val="000000"/>
          <w:sz w:val="22"/>
          <w:szCs w:val="22"/>
        </w:rPr>
        <w:t>2</w:t>
      </w:r>
      <w:r w:rsidR="00383C48">
        <w:rPr>
          <w:color w:val="000000"/>
          <w:sz w:val="22"/>
          <w:szCs w:val="22"/>
        </w:rPr>
        <w:t>.</w:t>
      </w:r>
      <w:r>
        <w:rPr>
          <w:color w:val="000000"/>
          <w:sz w:val="22"/>
          <w:szCs w:val="22"/>
        </w:rPr>
        <w:t>1</w:t>
      </w:r>
      <w:r w:rsidR="00383C48">
        <w:rPr>
          <w:color w:val="000000"/>
          <w:sz w:val="22"/>
          <w:szCs w:val="22"/>
        </w:rPr>
        <w:t xml:space="preserve"> </w:t>
      </w:r>
      <w:r w:rsidR="00383C48">
        <w:rPr>
          <w:color w:val="000000"/>
          <w:sz w:val="22"/>
          <w:szCs w:val="22"/>
        </w:rPr>
        <w:tab/>
        <w:t>SDR</w:t>
      </w:r>
      <w:r w:rsidR="00383C48">
        <w:rPr>
          <w:color w:val="000000"/>
          <w:sz w:val="22"/>
          <w:szCs w:val="22"/>
        </w:rPr>
        <w:tab/>
      </w:r>
      <w:r w:rsidR="00383C48">
        <w:rPr>
          <w:color w:val="000000"/>
          <w:sz w:val="22"/>
          <w:szCs w:val="22"/>
        </w:rPr>
        <w:tab/>
        <w:t>Software Defined Radios</w:t>
      </w:r>
    </w:p>
    <w:p w14:paraId="1F4C92A6" w14:textId="4456C26E"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2</w:t>
      </w:r>
      <w:r w:rsidR="00077BA4">
        <w:rPr>
          <w:color w:val="000000"/>
          <w:sz w:val="22"/>
          <w:szCs w:val="22"/>
        </w:rPr>
        <w:tab/>
      </w:r>
      <w:r w:rsidRPr="0074618D">
        <w:rPr>
          <w:color w:val="000000"/>
          <w:sz w:val="22"/>
          <w:szCs w:val="22"/>
        </w:rPr>
        <w:t>ROI</w:t>
      </w:r>
      <w:r>
        <w:rPr>
          <w:color w:val="000000"/>
          <w:sz w:val="22"/>
          <w:szCs w:val="22"/>
        </w:rPr>
        <w:tab/>
      </w:r>
      <w:r>
        <w:rPr>
          <w:color w:val="000000"/>
          <w:sz w:val="22"/>
          <w:szCs w:val="22"/>
        </w:rPr>
        <w:tab/>
      </w:r>
      <w:r w:rsidRPr="0074618D">
        <w:rPr>
          <w:color w:val="000000"/>
          <w:sz w:val="22"/>
          <w:szCs w:val="22"/>
        </w:rPr>
        <w:t>Region of Interest</w:t>
      </w:r>
    </w:p>
    <w:p w14:paraId="1906BFBB" w14:textId="4E640CA9"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3</w:t>
      </w:r>
      <w:r w:rsidR="00077BA4">
        <w:rPr>
          <w:color w:val="000000"/>
          <w:sz w:val="22"/>
          <w:szCs w:val="22"/>
        </w:rPr>
        <w:tab/>
      </w:r>
      <w:r w:rsidRPr="0074618D">
        <w:rPr>
          <w:color w:val="000000"/>
          <w:sz w:val="22"/>
          <w:szCs w:val="22"/>
        </w:rPr>
        <w:t>IoT</w:t>
      </w:r>
      <w:r>
        <w:rPr>
          <w:color w:val="000000"/>
          <w:sz w:val="22"/>
          <w:szCs w:val="22"/>
        </w:rPr>
        <w:tab/>
      </w:r>
      <w:r>
        <w:rPr>
          <w:color w:val="000000"/>
          <w:sz w:val="22"/>
          <w:szCs w:val="22"/>
        </w:rPr>
        <w:tab/>
      </w:r>
      <w:r w:rsidRPr="0074618D">
        <w:rPr>
          <w:color w:val="000000"/>
          <w:sz w:val="22"/>
          <w:szCs w:val="22"/>
        </w:rPr>
        <w:t>Internet of Things</w:t>
      </w:r>
    </w:p>
    <w:p w14:paraId="27679169" w14:textId="088B7615"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.4</w:t>
      </w:r>
      <w:r w:rsidR="00077BA4">
        <w:rPr>
          <w:color w:val="000000"/>
          <w:sz w:val="22"/>
          <w:szCs w:val="22"/>
        </w:rPr>
        <w:tab/>
      </w:r>
      <w:r w:rsidRPr="0074618D">
        <w:rPr>
          <w:color w:val="000000"/>
          <w:sz w:val="22"/>
          <w:szCs w:val="22"/>
        </w:rPr>
        <w:t>HTTP</w:t>
      </w:r>
      <w:r>
        <w:rPr>
          <w:color w:val="000000"/>
          <w:sz w:val="22"/>
          <w:szCs w:val="22"/>
        </w:rPr>
        <w:tab/>
      </w:r>
      <w:r>
        <w:rPr>
          <w:color w:val="000000"/>
          <w:sz w:val="22"/>
          <w:szCs w:val="22"/>
        </w:rPr>
        <w:tab/>
      </w:r>
      <w:r w:rsidRPr="0074618D">
        <w:rPr>
          <w:color w:val="000000"/>
          <w:sz w:val="22"/>
          <w:szCs w:val="22"/>
        </w:rPr>
        <w:t>Hyper</w:t>
      </w:r>
      <w:r>
        <w:rPr>
          <w:color w:val="000000"/>
          <w:sz w:val="22"/>
          <w:szCs w:val="22"/>
        </w:rPr>
        <w:t xml:space="preserve"> </w:t>
      </w:r>
      <w:r w:rsidRPr="0074618D">
        <w:rPr>
          <w:color w:val="000000"/>
          <w:sz w:val="22"/>
          <w:szCs w:val="22"/>
        </w:rPr>
        <w:t>Text Transfer Protocol</w:t>
      </w:r>
    </w:p>
    <w:p w14:paraId="48192ED5" w14:textId="4B80DE61"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5</w:t>
      </w:r>
      <w:r w:rsidR="00077BA4">
        <w:rPr>
          <w:color w:val="000000"/>
          <w:sz w:val="22"/>
          <w:szCs w:val="22"/>
        </w:rPr>
        <w:tab/>
      </w:r>
      <w:r w:rsidRPr="0074618D">
        <w:rPr>
          <w:color w:val="000000"/>
          <w:sz w:val="22"/>
          <w:szCs w:val="22"/>
        </w:rPr>
        <w:t>HTTPS</w:t>
      </w:r>
      <w:r>
        <w:rPr>
          <w:color w:val="000000"/>
          <w:sz w:val="22"/>
          <w:szCs w:val="22"/>
        </w:rPr>
        <w:tab/>
      </w:r>
      <w:r>
        <w:rPr>
          <w:color w:val="000000"/>
          <w:sz w:val="22"/>
          <w:szCs w:val="22"/>
        </w:rPr>
        <w:tab/>
      </w:r>
      <w:r w:rsidRPr="0074618D">
        <w:rPr>
          <w:color w:val="000000"/>
          <w:sz w:val="22"/>
          <w:szCs w:val="22"/>
        </w:rPr>
        <w:t>Hyper</w:t>
      </w:r>
      <w:r>
        <w:rPr>
          <w:color w:val="000000"/>
          <w:sz w:val="22"/>
          <w:szCs w:val="22"/>
        </w:rPr>
        <w:t xml:space="preserve"> </w:t>
      </w:r>
      <w:r w:rsidRPr="0074618D">
        <w:rPr>
          <w:color w:val="000000"/>
          <w:sz w:val="22"/>
          <w:szCs w:val="22"/>
        </w:rPr>
        <w:t>Text Transfer Protocol Secure</w:t>
      </w:r>
    </w:p>
    <w:p w14:paraId="22665B22" w14:textId="2A1965FB"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6</w:t>
      </w:r>
      <w:r w:rsidR="00077BA4">
        <w:rPr>
          <w:color w:val="000000"/>
          <w:sz w:val="22"/>
          <w:szCs w:val="22"/>
        </w:rPr>
        <w:tab/>
      </w:r>
      <w:r w:rsidRPr="0074618D">
        <w:rPr>
          <w:color w:val="000000"/>
          <w:sz w:val="22"/>
          <w:szCs w:val="22"/>
        </w:rPr>
        <w:t>PC</w:t>
      </w:r>
      <w:r>
        <w:rPr>
          <w:color w:val="000000"/>
          <w:sz w:val="22"/>
          <w:szCs w:val="22"/>
        </w:rPr>
        <w:tab/>
      </w:r>
      <w:r>
        <w:rPr>
          <w:color w:val="000000"/>
          <w:sz w:val="22"/>
          <w:szCs w:val="22"/>
        </w:rPr>
        <w:tab/>
      </w:r>
      <w:r w:rsidRPr="0074618D">
        <w:rPr>
          <w:color w:val="000000"/>
          <w:sz w:val="22"/>
          <w:szCs w:val="22"/>
        </w:rPr>
        <w:t>Personal Computer</w:t>
      </w:r>
    </w:p>
    <w:p w14:paraId="0F5FD106" w14:textId="7C1BD88D"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7</w:t>
      </w:r>
      <w:r w:rsidR="00077BA4">
        <w:rPr>
          <w:color w:val="000000"/>
          <w:sz w:val="22"/>
          <w:szCs w:val="22"/>
        </w:rPr>
        <w:tab/>
      </w:r>
      <w:r w:rsidRPr="0074618D">
        <w:rPr>
          <w:color w:val="000000"/>
          <w:sz w:val="22"/>
          <w:szCs w:val="22"/>
        </w:rPr>
        <w:t>API</w:t>
      </w:r>
      <w:r>
        <w:rPr>
          <w:color w:val="000000"/>
          <w:sz w:val="22"/>
          <w:szCs w:val="22"/>
        </w:rPr>
        <w:tab/>
      </w:r>
      <w:r>
        <w:rPr>
          <w:color w:val="000000"/>
          <w:sz w:val="22"/>
          <w:szCs w:val="22"/>
        </w:rPr>
        <w:tab/>
      </w:r>
      <w:r w:rsidRPr="0074618D">
        <w:rPr>
          <w:color w:val="000000"/>
          <w:sz w:val="22"/>
          <w:szCs w:val="22"/>
        </w:rPr>
        <w:t>Application Programming Interface</w:t>
      </w:r>
    </w:p>
    <w:p w14:paraId="343A76D9" w14:textId="19219434" w:rsidR="0074618D" w:rsidRDefault="00706A02">
      <w:pPr>
        <w:pBdr>
          <w:top w:val="nil"/>
          <w:left w:val="nil"/>
          <w:bottom w:val="nil"/>
          <w:right w:val="nil"/>
          <w:between w:val="nil"/>
        </w:pBdr>
        <w:spacing w:line="360" w:lineRule="auto"/>
        <w:rPr>
          <w:color w:val="000000"/>
          <w:sz w:val="22"/>
          <w:szCs w:val="22"/>
        </w:rPr>
      </w:pPr>
      <w:r>
        <w:rPr>
          <w:color w:val="000000"/>
          <w:sz w:val="22"/>
          <w:szCs w:val="22"/>
        </w:rPr>
        <w:t>2</w:t>
      </w:r>
      <w:r w:rsidR="00077BA4">
        <w:rPr>
          <w:color w:val="000000"/>
          <w:sz w:val="22"/>
          <w:szCs w:val="22"/>
        </w:rPr>
        <w:t>.</w:t>
      </w:r>
      <w:r>
        <w:rPr>
          <w:color w:val="000000"/>
          <w:sz w:val="22"/>
          <w:szCs w:val="22"/>
        </w:rPr>
        <w:t>8</w:t>
      </w:r>
      <w:r w:rsidR="00077BA4">
        <w:rPr>
          <w:color w:val="000000"/>
          <w:sz w:val="22"/>
          <w:szCs w:val="22"/>
        </w:rPr>
        <w:tab/>
      </w:r>
      <w:r w:rsidRPr="0074618D">
        <w:rPr>
          <w:color w:val="000000"/>
          <w:sz w:val="22"/>
          <w:szCs w:val="22"/>
        </w:rPr>
        <w:t>RTSP</w:t>
      </w:r>
      <w:r>
        <w:rPr>
          <w:color w:val="000000"/>
          <w:sz w:val="22"/>
          <w:szCs w:val="22"/>
        </w:rPr>
        <w:tab/>
      </w:r>
      <w:r>
        <w:rPr>
          <w:color w:val="000000"/>
          <w:sz w:val="22"/>
          <w:szCs w:val="22"/>
        </w:rPr>
        <w:tab/>
      </w:r>
      <w:r w:rsidRPr="0074618D">
        <w:rPr>
          <w:color w:val="000000"/>
          <w:sz w:val="22"/>
          <w:szCs w:val="22"/>
        </w:rPr>
        <w:t>Real-Time Streaming Protocol</w:t>
      </w:r>
    </w:p>
    <w:p w14:paraId="404C2141" w14:textId="11AD1106" w:rsidR="0074618D" w:rsidRDefault="00706A02">
      <w:pPr>
        <w:pBdr>
          <w:top w:val="nil"/>
          <w:left w:val="nil"/>
          <w:bottom w:val="nil"/>
          <w:right w:val="nil"/>
          <w:between w:val="nil"/>
        </w:pBdr>
        <w:spacing w:line="360" w:lineRule="auto"/>
        <w:rPr>
          <w:color w:val="000000"/>
          <w:sz w:val="22"/>
          <w:szCs w:val="22"/>
        </w:rPr>
      </w:pPr>
      <w:r>
        <w:rPr>
          <w:color w:val="000000"/>
          <w:sz w:val="22"/>
          <w:szCs w:val="22"/>
        </w:rPr>
        <w:t>3.1</w:t>
      </w:r>
      <w:r w:rsidR="00077BA4">
        <w:rPr>
          <w:color w:val="000000"/>
          <w:sz w:val="22"/>
          <w:szCs w:val="22"/>
        </w:rPr>
        <w:tab/>
      </w:r>
      <w:r w:rsidRPr="0074618D">
        <w:rPr>
          <w:color w:val="000000"/>
          <w:sz w:val="22"/>
          <w:szCs w:val="22"/>
        </w:rPr>
        <w:t>SQL</w:t>
      </w:r>
      <w:r>
        <w:rPr>
          <w:color w:val="000000"/>
          <w:sz w:val="22"/>
          <w:szCs w:val="22"/>
        </w:rPr>
        <w:tab/>
      </w:r>
      <w:r>
        <w:rPr>
          <w:color w:val="000000"/>
          <w:sz w:val="22"/>
          <w:szCs w:val="22"/>
        </w:rPr>
        <w:tab/>
      </w:r>
      <w:r w:rsidRPr="0074618D">
        <w:rPr>
          <w:color w:val="000000"/>
          <w:sz w:val="22"/>
          <w:szCs w:val="22"/>
        </w:rPr>
        <w:t>Structured Query Language</w:t>
      </w:r>
    </w:p>
    <w:p w14:paraId="1C477329" w14:textId="65A8AF58" w:rsidR="0074618D" w:rsidRDefault="00706A02">
      <w:pPr>
        <w:pBdr>
          <w:top w:val="nil"/>
          <w:left w:val="nil"/>
          <w:bottom w:val="nil"/>
          <w:right w:val="nil"/>
          <w:between w:val="nil"/>
        </w:pBdr>
        <w:spacing w:line="360" w:lineRule="auto"/>
        <w:rPr>
          <w:color w:val="000000"/>
          <w:sz w:val="22"/>
          <w:szCs w:val="22"/>
        </w:rPr>
      </w:pPr>
      <w:r>
        <w:rPr>
          <w:color w:val="000000"/>
          <w:sz w:val="22"/>
          <w:szCs w:val="22"/>
        </w:rPr>
        <w:t>3</w:t>
      </w:r>
      <w:r w:rsidR="00077BA4">
        <w:rPr>
          <w:color w:val="000000"/>
          <w:sz w:val="22"/>
          <w:szCs w:val="22"/>
        </w:rPr>
        <w:t>.</w:t>
      </w:r>
      <w:r>
        <w:rPr>
          <w:color w:val="000000"/>
          <w:sz w:val="22"/>
          <w:szCs w:val="22"/>
        </w:rPr>
        <w:t>2</w:t>
      </w:r>
      <w:r w:rsidR="00077BA4">
        <w:rPr>
          <w:color w:val="000000"/>
          <w:sz w:val="22"/>
          <w:szCs w:val="22"/>
        </w:rPr>
        <w:tab/>
      </w:r>
      <w:r w:rsidRPr="0074618D">
        <w:rPr>
          <w:color w:val="000000"/>
          <w:sz w:val="22"/>
          <w:szCs w:val="22"/>
        </w:rPr>
        <w:t>SSMS</w:t>
      </w:r>
      <w:r>
        <w:rPr>
          <w:color w:val="000000"/>
          <w:sz w:val="22"/>
          <w:szCs w:val="22"/>
        </w:rPr>
        <w:tab/>
      </w:r>
      <w:r>
        <w:rPr>
          <w:color w:val="000000"/>
          <w:sz w:val="22"/>
          <w:szCs w:val="22"/>
        </w:rPr>
        <w:tab/>
      </w:r>
      <w:r w:rsidRPr="0074618D">
        <w:rPr>
          <w:color w:val="000000"/>
          <w:sz w:val="22"/>
          <w:szCs w:val="22"/>
        </w:rPr>
        <w:t>SQL Server Management Studio</w:t>
      </w:r>
    </w:p>
    <w:p w14:paraId="7EB60929" w14:textId="65DB042C" w:rsidR="0074618D" w:rsidRDefault="00706A02">
      <w:pPr>
        <w:pBdr>
          <w:top w:val="nil"/>
          <w:left w:val="nil"/>
          <w:bottom w:val="nil"/>
          <w:right w:val="nil"/>
          <w:between w:val="nil"/>
        </w:pBdr>
        <w:spacing w:line="360" w:lineRule="auto"/>
        <w:rPr>
          <w:color w:val="000000"/>
          <w:sz w:val="22"/>
          <w:szCs w:val="22"/>
        </w:rPr>
      </w:pPr>
      <w:r>
        <w:rPr>
          <w:color w:val="000000"/>
          <w:sz w:val="22"/>
          <w:szCs w:val="22"/>
        </w:rPr>
        <w:t>3</w:t>
      </w:r>
      <w:r w:rsidR="00077BA4">
        <w:rPr>
          <w:color w:val="000000"/>
          <w:sz w:val="22"/>
          <w:szCs w:val="22"/>
        </w:rPr>
        <w:t>.</w:t>
      </w:r>
      <w:r>
        <w:rPr>
          <w:color w:val="000000"/>
          <w:sz w:val="22"/>
          <w:szCs w:val="22"/>
        </w:rPr>
        <w:t>3</w:t>
      </w:r>
      <w:r w:rsidR="00077BA4">
        <w:rPr>
          <w:color w:val="000000"/>
          <w:sz w:val="22"/>
          <w:szCs w:val="22"/>
        </w:rPr>
        <w:tab/>
      </w:r>
      <w:r w:rsidRPr="0074618D">
        <w:rPr>
          <w:color w:val="000000"/>
          <w:sz w:val="22"/>
          <w:szCs w:val="22"/>
        </w:rPr>
        <w:t>NPM</w:t>
      </w:r>
      <w:r>
        <w:rPr>
          <w:color w:val="000000"/>
          <w:sz w:val="22"/>
          <w:szCs w:val="22"/>
        </w:rPr>
        <w:tab/>
      </w:r>
      <w:r>
        <w:rPr>
          <w:color w:val="000000"/>
          <w:sz w:val="22"/>
          <w:szCs w:val="22"/>
        </w:rPr>
        <w:tab/>
      </w:r>
      <w:r w:rsidRPr="0074618D">
        <w:rPr>
          <w:color w:val="000000"/>
          <w:sz w:val="22"/>
          <w:szCs w:val="22"/>
        </w:rPr>
        <w:t>Node Package Manager</w:t>
      </w:r>
    </w:p>
    <w:p w14:paraId="62F7FD1A" w14:textId="05EC7E56" w:rsidR="0074618D" w:rsidRDefault="00706A02">
      <w:pPr>
        <w:pBdr>
          <w:top w:val="nil"/>
          <w:left w:val="nil"/>
          <w:bottom w:val="nil"/>
          <w:right w:val="nil"/>
          <w:between w:val="nil"/>
        </w:pBdr>
        <w:spacing w:line="360" w:lineRule="auto"/>
        <w:rPr>
          <w:color w:val="000000"/>
          <w:sz w:val="22"/>
          <w:szCs w:val="22"/>
        </w:rPr>
      </w:pPr>
      <w:r>
        <w:rPr>
          <w:color w:val="000000"/>
          <w:sz w:val="22"/>
          <w:szCs w:val="22"/>
        </w:rPr>
        <w:t>4</w:t>
      </w:r>
      <w:r w:rsidR="00077BA4">
        <w:rPr>
          <w:color w:val="000000"/>
          <w:sz w:val="22"/>
          <w:szCs w:val="22"/>
        </w:rPr>
        <w:t>.</w:t>
      </w:r>
      <w:r>
        <w:rPr>
          <w:color w:val="000000"/>
          <w:sz w:val="22"/>
          <w:szCs w:val="22"/>
        </w:rPr>
        <w:t>1</w:t>
      </w:r>
      <w:r w:rsidR="00077BA4">
        <w:rPr>
          <w:color w:val="000000"/>
          <w:sz w:val="22"/>
          <w:szCs w:val="22"/>
        </w:rPr>
        <w:tab/>
      </w:r>
      <w:r w:rsidRPr="0074618D">
        <w:rPr>
          <w:color w:val="000000"/>
          <w:sz w:val="22"/>
          <w:szCs w:val="22"/>
        </w:rPr>
        <w:t>GUI</w:t>
      </w:r>
      <w:r>
        <w:rPr>
          <w:color w:val="000000"/>
          <w:sz w:val="22"/>
          <w:szCs w:val="22"/>
        </w:rPr>
        <w:tab/>
      </w:r>
      <w:r>
        <w:rPr>
          <w:color w:val="000000"/>
          <w:sz w:val="22"/>
          <w:szCs w:val="22"/>
        </w:rPr>
        <w:tab/>
      </w:r>
      <w:r w:rsidRPr="0074618D">
        <w:rPr>
          <w:color w:val="000000"/>
          <w:sz w:val="22"/>
          <w:szCs w:val="22"/>
        </w:rPr>
        <w:t>Graphical User Interface</w:t>
      </w:r>
    </w:p>
    <w:p w14:paraId="7ABAE20A" w14:textId="0556851A" w:rsidR="0074618D" w:rsidRDefault="00706A02">
      <w:pPr>
        <w:pBdr>
          <w:top w:val="nil"/>
          <w:left w:val="nil"/>
          <w:bottom w:val="nil"/>
          <w:right w:val="nil"/>
          <w:between w:val="nil"/>
        </w:pBdr>
        <w:spacing w:line="360" w:lineRule="auto"/>
        <w:rPr>
          <w:color w:val="000000"/>
          <w:sz w:val="22"/>
          <w:szCs w:val="22"/>
        </w:rPr>
      </w:pPr>
      <w:r>
        <w:rPr>
          <w:color w:val="000000"/>
          <w:sz w:val="22"/>
          <w:szCs w:val="22"/>
        </w:rPr>
        <w:t>4</w:t>
      </w:r>
      <w:r w:rsidR="00077BA4">
        <w:rPr>
          <w:color w:val="000000"/>
          <w:sz w:val="22"/>
          <w:szCs w:val="22"/>
        </w:rPr>
        <w:t>.</w:t>
      </w:r>
      <w:r>
        <w:rPr>
          <w:color w:val="000000"/>
          <w:sz w:val="22"/>
          <w:szCs w:val="22"/>
        </w:rPr>
        <w:t>2</w:t>
      </w:r>
      <w:r w:rsidR="00077BA4">
        <w:rPr>
          <w:color w:val="000000"/>
          <w:sz w:val="22"/>
          <w:szCs w:val="22"/>
        </w:rPr>
        <w:tab/>
      </w:r>
      <w:r w:rsidRPr="0074618D">
        <w:rPr>
          <w:color w:val="000000"/>
          <w:sz w:val="22"/>
          <w:szCs w:val="22"/>
        </w:rPr>
        <w:t>DFD</w:t>
      </w:r>
      <w:r>
        <w:rPr>
          <w:color w:val="000000"/>
          <w:sz w:val="22"/>
          <w:szCs w:val="22"/>
        </w:rPr>
        <w:tab/>
      </w:r>
      <w:r>
        <w:rPr>
          <w:color w:val="000000"/>
          <w:sz w:val="22"/>
          <w:szCs w:val="22"/>
        </w:rPr>
        <w:tab/>
      </w:r>
      <w:r w:rsidRPr="0074618D">
        <w:rPr>
          <w:color w:val="000000"/>
          <w:sz w:val="22"/>
          <w:szCs w:val="22"/>
        </w:rPr>
        <w:t>Data Flow Diagram</w:t>
      </w:r>
    </w:p>
    <w:p w14:paraId="0B2549CE" w14:textId="48734D28" w:rsidR="0074618D" w:rsidRDefault="00706A02">
      <w:pPr>
        <w:pBdr>
          <w:top w:val="nil"/>
          <w:left w:val="nil"/>
          <w:bottom w:val="nil"/>
          <w:right w:val="nil"/>
          <w:between w:val="nil"/>
        </w:pBdr>
        <w:spacing w:line="360" w:lineRule="auto"/>
        <w:rPr>
          <w:color w:val="000000"/>
          <w:sz w:val="22"/>
          <w:szCs w:val="22"/>
        </w:rPr>
      </w:pPr>
      <w:r>
        <w:rPr>
          <w:color w:val="000000"/>
          <w:sz w:val="22"/>
          <w:szCs w:val="22"/>
        </w:rPr>
        <w:t>4</w:t>
      </w:r>
      <w:r w:rsidR="00077BA4">
        <w:rPr>
          <w:color w:val="000000"/>
          <w:sz w:val="22"/>
          <w:szCs w:val="22"/>
        </w:rPr>
        <w:t>.</w:t>
      </w:r>
      <w:r>
        <w:rPr>
          <w:color w:val="000000"/>
          <w:sz w:val="22"/>
          <w:szCs w:val="22"/>
        </w:rPr>
        <w:t>3</w:t>
      </w:r>
      <w:r w:rsidR="00077BA4">
        <w:rPr>
          <w:color w:val="000000"/>
          <w:sz w:val="22"/>
          <w:szCs w:val="22"/>
        </w:rPr>
        <w:tab/>
      </w:r>
      <w:r w:rsidRPr="0074618D">
        <w:rPr>
          <w:color w:val="000000"/>
          <w:sz w:val="22"/>
          <w:szCs w:val="22"/>
        </w:rPr>
        <w:t>ER</w:t>
      </w:r>
      <w:r>
        <w:rPr>
          <w:color w:val="000000"/>
          <w:sz w:val="22"/>
          <w:szCs w:val="22"/>
        </w:rPr>
        <w:tab/>
      </w:r>
      <w:r>
        <w:rPr>
          <w:color w:val="000000"/>
          <w:sz w:val="22"/>
          <w:szCs w:val="22"/>
        </w:rPr>
        <w:tab/>
      </w:r>
      <w:r w:rsidRPr="0074618D">
        <w:rPr>
          <w:color w:val="000000"/>
          <w:sz w:val="22"/>
          <w:szCs w:val="22"/>
        </w:rPr>
        <w:t>Entity Relationship</w:t>
      </w:r>
    </w:p>
    <w:p w14:paraId="7941B5A9" w14:textId="77777777" w:rsidR="00A52BB1" w:rsidRDefault="00A52BB1">
      <w:pPr>
        <w:spacing w:line="360" w:lineRule="auto"/>
        <w:jc w:val="both"/>
      </w:pPr>
    </w:p>
    <w:p w14:paraId="68E31FE9" w14:textId="77777777" w:rsidR="00A52BB1" w:rsidRDefault="00A52BB1">
      <w:pPr>
        <w:spacing w:line="360" w:lineRule="auto"/>
        <w:jc w:val="both"/>
      </w:pPr>
    </w:p>
    <w:p w14:paraId="6C4C0FE0" w14:textId="77777777" w:rsidR="00A52BB1" w:rsidRDefault="00A52BB1">
      <w:pPr>
        <w:spacing w:line="360" w:lineRule="auto"/>
        <w:jc w:val="both"/>
      </w:pPr>
    </w:p>
    <w:p w14:paraId="3D09E33C" w14:textId="77777777" w:rsidR="00A52BB1" w:rsidRDefault="00A52BB1">
      <w:pPr>
        <w:spacing w:line="360" w:lineRule="auto"/>
        <w:jc w:val="both"/>
      </w:pPr>
    </w:p>
    <w:p w14:paraId="3F5F4D23" w14:textId="77777777" w:rsidR="00A52BB1" w:rsidRDefault="00A52BB1">
      <w:pPr>
        <w:spacing w:line="360" w:lineRule="auto"/>
        <w:jc w:val="both"/>
      </w:pPr>
    </w:p>
    <w:p w14:paraId="461F1779" w14:textId="77777777" w:rsidR="00A52BB1" w:rsidRDefault="00A52BB1">
      <w:pPr>
        <w:spacing w:line="360" w:lineRule="auto"/>
        <w:jc w:val="both"/>
      </w:pPr>
    </w:p>
    <w:p w14:paraId="31D45C0B" w14:textId="77777777" w:rsidR="00A52BB1" w:rsidRDefault="00A52BB1">
      <w:pPr>
        <w:spacing w:line="360" w:lineRule="auto"/>
        <w:jc w:val="both"/>
      </w:pPr>
    </w:p>
    <w:p w14:paraId="3ADBD8BB" w14:textId="77777777" w:rsidR="00A52BB1" w:rsidRDefault="00A52BB1">
      <w:pPr>
        <w:spacing w:line="360" w:lineRule="auto"/>
        <w:jc w:val="both"/>
      </w:pPr>
    </w:p>
    <w:p w14:paraId="1F164365" w14:textId="77777777" w:rsidR="00A52BB1" w:rsidRDefault="00A52BB1">
      <w:pPr>
        <w:spacing w:line="360" w:lineRule="auto"/>
        <w:jc w:val="both"/>
      </w:pPr>
    </w:p>
    <w:p w14:paraId="34243BC7" w14:textId="77777777" w:rsidR="00A52BB1" w:rsidRDefault="00A52BB1">
      <w:pPr>
        <w:spacing w:line="360" w:lineRule="auto"/>
        <w:jc w:val="both"/>
      </w:pPr>
    </w:p>
    <w:p w14:paraId="6D162312" w14:textId="77777777" w:rsidR="00A52BB1" w:rsidRDefault="00A52BB1">
      <w:pPr>
        <w:spacing w:line="360" w:lineRule="auto"/>
        <w:jc w:val="both"/>
      </w:pPr>
    </w:p>
    <w:p w14:paraId="054C6B52" w14:textId="77777777" w:rsidR="00A52BB1" w:rsidRDefault="00A52BB1">
      <w:pPr>
        <w:spacing w:line="360" w:lineRule="auto"/>
        <w:jc w:val="both"/>
      </w:pPr>
    </w:p>
    <w:p w14:paraId="5FBDCCFA" w14:textId="77777777" w:rsidR="00A52BB1" w:rsidRDefault="00A52BB1">
      <w:pPr>
        <w:spacing w:line="360" w:lineRule="auto"/>
        <w:jc w:val="both"/>
      </w:pPr>
    </w:p>
    <w:p w14:paraId="0F6D88C3" w14:textId="77777777" w:rsidR="00A52BB1" w:rsidRDefault="00A52BB1">
      <w:pPr>
        <w:spacing w:line="360" w:lineRule="auto"/>
        <w:jc w:val="both"/>
      </w:pPr>
    </w:p>
    <w:p w14:paraId="78245091" w14:textId="77777777" w:rsidR="00A52BB1" w:rsidRDefault="00A52BB1">
      <w:pPr>
        <w:spacing w:line="360" w:lineRule="auto"/>
        <w:jc w:val="both"/>
      </w:pPr>
    </w:p>
    <w:p w14:paraId="2433BF91" w14:textId="77777777" w:rsidR="00A52BB1" w:rsidRDefault="00A52BB1">
      <w:pPr>
        <w:spacing w:line="360" w:lineRule="auto"/>
        <w:jc w:val="both"/>
      </w:pPr>
    </w:p>
    <w:p w14:paraId="7048DEF0" w14:textId="77777777" w:rsidR="00A52BB1" w:rsidRDefault="00A52BB1">
      <w:pPr>
        <w:spacing w:line="360" w:lineRule="auto"/>
        <w:jc w:val="both"/>
      </w:pPr>
    </w:p>
    <w:p w14:paraId="369D7F0B" w14:textId="77777777" w:rsidR="00A52BB1" w:rsidRDefault="00A52BB1">
      <w:pPr>
        <w:spacing w:line="360" w:lineRule="auto"/>
        <w:jc w:val="both"/>
      </w:pPr>
    </w:p>
    <w:p w14:paraId="531FAB87" w14:textId="77777777" w:rsidR="00A52BB1" w:rsidRDefault="00A52BB1">
      <w:pPr>
        <w:spacing w:line="360" w:lineRule="auto"/>
        <w:jc w:val="both"/>
      </w:pPr>
    </w:p>
    <w:p w14:paraId="01042E6B" w14:textId="77777777" w:rsidR="00A52BB1" w:rsidRDefault="00A52BB1">
      <w:pPr>
        <w:spacing w:line="360" w:lineRule="auto"/>
        <w:jc w:val="both"/>
      </w:pPr>
    </w:p>
    <w:p w14:paraId="18756038" w14:textId="77777777" w:rsidR="00A52BB1" w:rsidRDefault="00A52BB1">
      <w:pPr>
        <w:spacing w:line="360" w:lineRule="auto"/>
        <w:jc w:val="both"/>
      </w:pPr>
    </w:p>
    <w:p w14:paraId="69F8F14D" w14:textId="77777777" w:rsidR="00A52BB1" w:rsidRDefault="00383C48">
      <w:pPr>
        <w:tabs>
          <w:tab w:val="left" w:pos="5276"/>
        </w:tabs>
        <w:spacing w:line="360" w:lineRule="auto"/>
        <w:jc w:val="both"/>
      </w:pPr>
      <w:r>
        <w:tab/>
      </w:r>
    </w:p>
    <w:p w14:paraId="0E4DFBB8" w14:textId="77777777" w:rsidR="00A52BB1" w:rsidRDefault="00A52BB1">
      <w:pPr>
        <w:spacing w:line="360" w:lineRule="auto"/>
        <w:jc w:val="both"/>
        <w:sectPr w:rsidR="00A52BB1">
          <w:headerReference w:type="even" r:id="rId9"/>
          <w:headerReference w:type="default" r:id="rId10"/>
          <w:footerReference w:type="default" r:id="rId11"/>
          <w:headerReference w:type="first" r:id="rId12"/>
          <w:pgSz w:w="12240" w:h="15840"/>
          <w:pgMar w:top="1440" w:right="1440" w:bottom="1440" w:left="1440" w:header="720" w:footer="720" w:gutter="0"/>
          <w:pgNumType w:start="1"/>
          <w:cols w:space="720"/>
          <w:titlePg/>
        </w:sectPr>
      </w:pPr>
    </w:p>
    <w:p w14:paraId="60BE6A74" w14:textId="77777777" w:rsidR="00A52BB1" w:rsidRDefault="00A52BB1">
      <w:pPr>
        <w:pStyle w:val="Heading1"/>
        <w:rPr>
          <w:rFonts w:ascii="Times New Roman" w:eastAsia="Times New Roman" w:hAnsi="Times New Roman" w:cs="Times New Roman"/>
          <w:b w:val="0"/>
          <w:sz w:val="96"/>
          <w:szCs w:val="96"/>
        </w:rPr>
      </w:pPr>
      <w:bookmarkStart w:id="53" w:name="_1ksv4uv" w:colFirst="0" w:colLast="0"/>
      <w:bookmarkEnd w:id="53"/>
    </w:p>
    <w:p w14:paraId="0406CF38" w14:textId="77777777" w:rsidR="00A52BB1" w:rsidRDefault="00383C48">
      <w:pPr>
        <w:pStyle w:val="Heading1"/>
        <w:rPr>
          <w:rFonts w:ascii="Times New Roman" w:eastAsia="Times New Roman" w:hAnsi="Times New Roman" w:cs="Times New Roman"/>
          <w:b w:val="0"/>
          <w:sz w:val="96"/>
          <w:szCs w:val="96"/>
        </w:rPr>
      </w:pPr>
      <w:bookmarkStart w:id="54" w:name="_Toc167959048"/>
      <w:r>
        <w:rPr>
          <w:rFonts w:ascii="Times New Roman" w:eastAsia="Times New Roman" w:hAnsi="Times New Roman" w:cs="Times New Roman"/>
          <w:b w:val="0"/>
          <w:sz w:val="96"/>
          <w:szCs w:val="96"/>
        </w:rPr>
        <w:t>Chapter 1</w:t>
      </w:r>
      <w:bookmarkEnd w:id="54"/>
    </w:p>
    <w:p w14:paraId="14483A1D" w14:textId="77777777" w:rsidR="00A52BB1" w:rsidRDefault="00383C48">
      <w:pPr>
        <w:pStyle w:val="Heading1"/>
        <w:rPr>
          <w:rFonts w:ascii="Times New Roman" w:eastAsia="Times New Roman" w:hAnsi="Times New Roman" w:cs="Times New Roman"/>
        </w:rPr>
      </w:pPr>
      <w:bookmarkStart w:id="55" w:name="_Toc167959049"/>
      <w:r>
        <w:rPr>
          <w:rFonts w:ascii="Times New Roman" w:eastAsia="Times New Roman" w:hAnsi="Times New Roman" w:cs="Times New Roman"/>
        </w:rPr>
        <w:t>Introduction &amp; Background</w:t>
      </w:r>
      <w:bookmarkEnd w:id="55"/>
    </w:p>
    <w:p w14:paraId="31EA28CD" w14:textId="77777777" w:rsidR="00A52BB1" w:rsidRDefault="00A52BB1">
      <w:pPr>
        <w:pStyle w:val="Heading1"/>
        <w:rPr>
          <w:rFonts w:ascii="Times New Roman" w:eastAsia="Times New Roman" w:hAnsi="Times New Roman" w:cs="Times New Roman"/>
          <w:b w:val="0"/>
        </w:rPr>
      </w:pPr>
    </w:p>
    <w:p w14:paraId="7F2C1823" w14:textId="77777777" w:rsidR="00A52BB1" w:rsidRDefault="00A52BB1">
      <w:pPr>
        <w:pStyle w:val="Heading1"/>
        <w:rPr>
          <w:rFonts w:ascii="Times New Roman" w:eastAsia="Times New Roman" w:hAnsi="Times New Roman" w:cs="Times New Roman"/>
          <w:b w:val="0"/>
        </w:rPr>
      </w:pPr>
    </w:p>
    <w:p w14:paraId="59A6E47C" w14:textId="77777777" w:rsidR="00A52BB1" w:rsidRDefault="00A52BB1"/>
    <w:p w14:paraId="729846EE" w14:textId="77777777" w:rsidR="00A52BB1" w:rsidRDefault="00A52BB1"/>
    <w:p w14:paraId="56E60927" w14:textId="77777777" w:rsidR="00A52BB1" w:rsidRDefault="00A52BB1"/>
    <w:p w14:paraId="51F9FE33" w14:textId="77777777" w:rsidR="00A52BB1" w:rsidRDefault="00A52BB1"/>
    <w:p w14:paraId="7E99CCFB" w14:textId="77777777" w:rsidR="00A52BB1" w:rsidRDefault="00A52BB1">
      <w:pPr>
        <w:pBdr>
          <w:top w:val="nil"/>
          <w:left w:val="nil"/>
          <w:bottom w:val="nil"/>
          <w:right w:val="nil"/>
          <w:between w:val="nil"/>
        </w:pBdr>
        <w:spacing w:line="360" w:lineRule="auto"/>
        <w:rPr>
          <w:b/>
          <w:color w:val="000000"/>
          <w:sz w:val="40"/>
          <w:szCs w:val="40"/>
        </w:rPr>
      </w:pPr>
    </w:p>
    <w:p w14:paraId="6D59ACF2" w14:textId="77777777" w:rsidR="00A52BB1" w:rsidRDefault="00A52BB1">
      <w:pPr>
        <w:pBdr>
          <w:top w:val="nil"/>
          <w:left w:val="nil"/>
          <w:bottom w:val="nil"/>
          <w:right w:val="nil"/>
          <w:between w:val="nil"/>
        </w:pBdr>
        <w:spacing w:line="360" w:lineRule="auto"/>
        <w:rPr>
          <w:b/>
          <w:color w:val="000000"/>
          <w:sz w:val="40"/>
          <w:szCs w:val="40"/>
        </w:rPr>
      </w:pPr>
    </w:p>
    <w:p w14:paraId="244CB22F" w14:textId="77777777" w:rsidR="00A52BB1" w:rsidRDefault="00A52BB1">
      <w:pPr>
        <w:pBdr>
          <w:top w:val="nil"/>
          <w:left w:val="nil"/>
          <w:bottom w:val="nil"/>
          <w:right w:val="nil"/>
          <w:between w:val="nil"/>
        </w:pBdr>
        <w:spacing w:line="360" w:lineRule="auto"/>
        <w:rPr>
          <w:b/>
          <w:color w:val="000000"/>
          <w:sz w:val="40"/>
          <w:szCs w:val="40"/>
        </w:rPr>
      </w:pPr>
    </w:p>
    <w:p w14:paraId="2D5C68B4" w14:textId="77777777" w:rsidR="00A52BB1" w:rsidRDefault="00A52BB1">
      <w:pPr>
        <w:pBdr>
          <w:top w:val="nil"/>
          <w:left w:val="nil"/>
          <w:bottom w:val="nil"/>
          <w:right w:val="nil"/>
          <w:between w:val="nil"/>
        </w:pBdr>
        <w:spacing w:line="360" w:lineRule="auto"/>
        <w:rPr>
          <w:b/>
          <w:color w:val="000000"/>
          <w:sz w:val="40"/>
          <w:szCs w:val="40"/>
        </w:rPr>
      </w:pPr>
    </w:p>
    <w:p w14:paraId="4D297AA3" w14:textId="77777777" w:rsidR="00A52BB1" w:rsidRDefault="00A52BB1">
      <w:pPr>
        <w:pBdr>
          <w:top w:val="nil"/>
          <w:left w:val="nil"/>
          <w:bottom w:val="nil"/>
          <w:right w:val="nil"/>
          <w:between w:val="nil"/>
        </w:pBdr>
        <w:spacing w:line="360" w:lineRule="auto"/>
        <w:rPr>
          <w:b/>
          <w:color w:val="000000"/>
          <w:sz w:val="40"/>
          <w:szCs w:val="40"/>
        </w:rPr>
      </w:pPr>
    </w:p>
    <w:p w14:paraId="4B52905D" w14:textId="77777777" w:rsidR="00A52BB1" w:rsidRDefault="00A52BB1">
      <w:pPr>
        <w:pBdr>
          <w:top w:val="nil"/>
          <w:left w:val="nil"/>
          <w:bottom w:val="nil"/>
          <w:right w:val="nil"/>
          <w:between w:val="nil"/>
        </w:pBdr>
        <w:spacing w:line="360" w:lineRule="auto"/>
        <w:rPr>
          <w:b/>
          <w:color w:val="000000"/>
          <w:sz w:val="40"/>
          <w:szCs w:val="40"/>
        </w:rPr>
      </w:pPr>
    </w:p>
    <w:p w14:paraId="39790EC3" w14:textId="77777777" w:rsidR="00A52BB1" w:rsidRDefault="00A52BB1">
      <w:pPr>
        <w:pBdr>
          <w:top w:val="nil"/>
          <w:left w:val="nil"/>
          <w:bottom w:val="nil"/>
          <w:right w:val="nil"/>
          <w:between w:val="nil"/>
        </w:pBdr>
        <w:spacing w:line="360" w:lineRule="auto"/>
        <w:rPr>
          <w:b/>
          <w:color w:val="000000"/>
          <w:sz w:val="40"/>
          <w:szCs w:val="40"/>
        </w:rPr>
      </w:pPr>
    </w:p>
    <w:p w14:paraId="7438138C" w14:textId="77777777" w:rsidR="00A52BB1" w:rsidRDefault="00A52BB1">
      <w:pPr>
        <w:pBdr>
          <w:top w:val="nil"/>
          <w:left w:val="nil"/>
          <w:bottom w:val="nil"/>
          <w:right w:val="nil"/>
          <w:between w:val="nil"/>
        </w:pBdr>
        <w:spacing w:line="360" w:lineRule="auto"/>
        <w:rPr>
          <w:b/>
          <w:color w:val="000000"/>
          <w:sz w:val="40"/>
          <w:szCs w:val="40"/>
        </w:rPr>
      </w:pPr>
    </w:p>
    <w:p w14:paraId="2652D15B" w14:textId="5E36DDF8" w:rsidR="00A52BB1" w:rsidRDefault="00383C48">
      <w:pPr>
        <w:pBdr>
          <w:top w:val="nil"/>
          <w:left w:val="nil"/>
          <w:bottom w:val="nil"/>
          <w:right w:val="nil"/>
          <w:between w:val="nil"/>
        </w:pBdr>
        <w:spacing w:line="360" w:lineRule="auto"/>
        <w:rPr>
          <w:b/>
          <w:color w:val="000000"/>
          <w:sz w:val="40"/>
          <w:szCs w:val="40"/>
        </w:rPr>
      </w:pPr>
      <w:r>
        <w:rPr>
          <w:b/>
          <w:color w:val="000000"/>
          <w:sz w:val="40"/>
          <w:szCs w:val="40"/>
        </w:rPr>
        <w:t xml:space="preserve">Chapter 1: Introduction </w:t>
      </w:r>
    </w:p>
    <w:p w14:paraId="08679DD2" w14:textId="318CD67F" w:rsidR="00A52BB1" w:rsidRDefault="00842B53">
      <w:pPr>
        <w:spacing w:line="360" w:lineRule="auto"/>
        <w:jc w:val="both"/>
        <w:rPr>
          <w:color w:val="000000"/>
        </w:rPr>
      </w:pPr>
      <w:r w:rsidRPr="00842B53">
        <w:t xml:space="preserve">This document specifies the software requirements for the "IoT Based Electricity Conservation System." This system aims to address the prevalent issue of electricity wastage in </w:t>
      </w:r>
      <w:del w:id="56" w:author="Ahmad Imran" w:date="2024-06-13T12:37:00Z">
        <w:r w:rsidRPr="00842B53" w:rsidDel="00045700">
          <w:delText xml:space="preserve">laboratory </w:delText>
        </w:r>
      </w:del>
      <w:ins w:id="57" w:author="Ahmad Imran" w:date="2024-06-13T12:38:00Z">
        <w:r w:rsidR="00131593">
          <w:t>buildings</w:t>
        </w:r>
      </w:ins>
      <w:del w:id="58" w:author="Ahmad Imran" w:date="2024-06-13T12:38:00Z">
        <w:r w:rsidRPr="00842B53" w:rsidDel="00131593">
          <w:delText>settings</w:delText>
        </w:r>
      </w:del>
      <w:r w:rsidRPr="00842B53">
        <w:t xml:space="preserve"> by implementing a real-time energy management solution. The scope of this </w:t>
      </w:r>
      <w:r>
        <w:t>document</w:t>
      </w:r>
      <w:r w:rsidRPr="00842B53">
        <w:t xml:space="preserve"> covers the first release of the system, which includes the integration of IoT-enabled devices, image processing for occupancy detection, and the automated control of electrical devices to optimize energy usage.</w:t>
      </w:r>
    </w:p>
    <w:p w14:paraId="0A1E48B3" w14:textId="3F14E796" w:rsidR="00A52BB1" w:rsidRDefault="00383C48" w:rsidP="00530747">
      <w:pPr>
        <w:pStyle w:val="Heading2"/>
        <w:numPr>
          <w:ilvl w:val="1"/>
          <w:numId w:val="8"/>
        </w:numPr>
        <w:rPr>
          <w:rFonts w:eastAsia="Times New Roman" w:cs="Times New Roman"/>
        </w:rPr>
      </w:pPr>
      <w:bookmarkStart w:id="59" w:name="_Toc167959050"/>
      <w:r>
        <w:rPr>
          <w:rFonts w:eastAsia="Times New Roman" w:cs="Times New Roman"/>
        </w:rPr>
        <w:t>Background</w:t>
      </w:r>
      <w:bookmarkEnd w:id="59"/>
    </w:p>
    <w:p w14:paraId="408114EF" w14:textId="217DEC90" w:rsidR="00E93454" w:rsidRDefault="00E93454" w:rsidP="00E93454">
      <w:pPr>
        <w:pBdr>
          <w:top w:val="nil"/>
          <w:left w:val="nil"/>
          <w:bottom w:val="nil"/>
          <w:right w:val="nil"/>
          <w:between w:val="nil"/>
        </w:pBdr>
        <w:spacing w:line="360" w:lineRule="auto"/>
        <w:jc w:val="both"/>
      </w:pPr>
      <w:bookmarkStart w:id="60" w:name="_3j2qqm3" w:colFirst="0" w:colLast="0"/>
      <w:bookmarkEnd w:id="60"/>
      <w:r>
        <w:t xml:space="preserve">Electricity wastage is a significant concern on a global scale, with </w:t>
      </w:r>
      <w:del w:id="61" w:author="Ahmad Imran" w:date="2024-06-13T12:37:00Z">
        <w:r w:rsidDel="00DE7A7B">
          <w:delText xml:space="preserve">laboratory </w:delText>
        </w:r>
      </w:del>
      <w:ins w:id="62" w:author="Ahmad Imran" w:date="2024-06-13T12:37:00Z">
        <w:r w:rsidR="00DE7A7B">
          <w:t>building</w:t>
        </w:r>
      </w:ins>
      <w:del w:id="63" w:author="Ahmad Imran" w:date="2024-06-13T12:38:00Z">
        <w:r w:rsidDel="00131593">
          <w:delText>environments</w:delText>
        </w:r>
      </w:del>
      <w:r>
        <w:t xml:space="preserve"> being a major contributor. Unfortunately, these devices are often left running unattended, leading to significant energy consumption and increased operational costs for institutions.</w:t>
      </w:r>
    </w:p>
    <w:p w14:paraId="5BE6B5AE" w14:textId="11FD7FAD" w:rsidR="00A52BB1" w:rsidRDefault="00E93454" w:rsidP="00E93454">
      <w:pPr>
        <w:pBdr>
          <w:top w:val="nil"/>
          <w:left w:val="nil"/>
          <w:bottom w:val="nil"/>
          <w:right w:val="nil"/>
          <w:between w:val="nil"/>
        </w:pBdr>
        <w:spacing w:line="360" w:lineRule="auto"/>
        <w:jc w:val="both"/>
        <w:rPr>
          <w:color w:val="000000"/>
        </w:rPr>
      </w:pPr>
      <w:r>
        <w:t>Exacerbating the problem in Pakistan is the ongoing energy crisis.  The country grapples with a significant electricity shortfall, placing a heavy burden on the already stressed power grid.  Universit</w:t>
      </w:r>
      <w:ins w:id="64" w:author="Azfar Tariq" w:date="2024-06-26T21:50:00Z">
        <w:r w:rsidR="00F3212C">
          <w:t>ies</w:t>
        </w:r>
      </w:ins>
      <w:del w:id="65" w:author="Azfar Tariq" w:date="2024-06-26T21:50:00Z">
        <w:r w:rsidDel="00F3212C">
          <w:delText>y laboratories</w:delText>
        </w:r>
      </w:del>
      <w:r>
        <w:t xml:space="preserve">, with their frequently neglected equipment, contribute considerably to this energy waste.  This situation necessitates a solution to address inefficient energy utilization in these critical research spaces. </w:t>
      </w:r>
      <w:r w:rsidR="001C23EF" w:rsidRPr="001C23EF">
        <w:t>Addressing this issue, the "IoT Based Electricity Conservation System" aims to implement a real-time energy management solution. This system will leverage IoT-enabled devices and image processing techniques to automatically detect occupancy and manage electrical devices. By doing so, it ensures that energy is utilized efficiently, promoting sustainability and reducing electricity costs.</w:t>
      </w:r>
    </w:p>
    <w:p w14:paraId="3CD4B95D" w14:textId="77777777" w:rsidR="00A52BB1" w:rsidRDefault="00A52BB1">
      <w:pPr>
        <w:pBdr>
          <w:top w:val="nil"/>
          <w:left w:val="nil"/>
          <w:bottom w:val="nil"/>
          <w:right w:val="nil"/>
          <w:between w:val="nil"/>
        </w:pBdr>
        <w:rPr>
          <w:color w:val="000000"/>
        </w:rPr>
      </w:pPr>
    </w:p>
    <w:p w14:paraId="47D806DE" w14:textId="77777777" w:rsidR="00A52BB1" w:rsidRDefault="00383C48" w:rsidP="00530747">
      <w:pPr>
        <w:pStyle w:val="Heading2"/>
        <w:numPr>
          <w:ilvl w:val="1"/>
          <w:numId w:val="8"/>
        </w:numPr>
        <w:rPr>
          <w:rFonts w:eastAsia="Times New Roman" w:cs="Times New Roman"/>
        </w:rPr>
      </w:pPr>
      <w:bookmarkStart w:id="66" w:name="_Toc167959051"/>
      <w:r>
        <w:rPr>
          <w:rFonts w:eastAsia="Times New Roman" w:cs="Times New Roman"/>
        </w:rPr>
        <w:lastRenderedPageBreak/>
        <w:t>Motivations and Challenges</w:t>
      </w:r>
      <w:bookmarkEnd w:id="66"/>
      <w:r>
        <w:rPr>
          <w:rFonts w:eastAsia="Times New Roman" w:cs="Times New Roman"/>
        </w:rPr>
        <w:t xml:space="preserve"> </w:t>
      </w:r>
    </w:p>
    <w:p w14:paraId="31091879" w14:textId="45C90F18" w:rsidR="00A52BB1" w:rsidRDefault="004C4DC7" w:rsidP="004C4DC7">
      <w:pPr>
        <w:spacing w:line="360" w:lineRule="auto"/>
        <w:jc w:val="both"/>
      </w:pPr>
      <w:r w:rsidRPr="004C4DC7">
        <w:t xml:space="preserve">The motivation for developing the "IoT Based Electricity Conservation System" arises from the need to curb electricity wastage, lower operational expenses, and contribute to environmental sustainability. </w:t>
      </w:r>
      <w:del w:id="67" w:author="Azfar Tariq" w:date="2024-06-26T21:52:00Z">
        <w:r w:rsidRPr="004C4DC7" w:rsidDel="00F3212C">
          <w:delText>Laboratories</w:delText>
        </w:r>
      </w:del>
      <w:ins w:id="68" w:author="Azfar Tariq" w:date="2024-06-26T21:52:00Z">
        <w:r w:rsidR="00F3212C">
          <w:t>Commercial areas</w:t>
        </w:r>
      </w:ins>
      <w:r w:rsidRPr="004C4DC7">
        <w:t>, in particular, can significantly benefit from such a system due to their high energy consumption resulting from the continuous use of various electrical devices. However, several challenges must be addressed to implement this system effectively. These include ensuring accurate real-time occupancy detection, achieving seamless integration of IoT devices, and maintaining reliable and secure communication between hardware and software components. Overcoming these challenges is essential to achieve the desired energy savings and operational efficiency.</w:t>
      </w:r>
    </w:p>
    <w:p w14:paraId="44FCAB08" w14:textId="77777777" w:rsidR="00A52BB1" w:rsidRDefault="00A52BB1"/>
    <w:p w14:paraId="2C3A19EA" w14:textId="77777777" w:rsidR="00A52BB1" w:rsidRDefault="00383C48" w:rsidP="00530747">
      <w:pPr>
        <w:pStyle w:val="Heading2"/>
        <w:numPr>
          <w:ilvl w:val="1"/>
          <w:numId w:val="8"/>
        </w:numPr>
        <w:rPr>
          <w:rFonts w:eastAsia="Times New Roman" w:cs="Times New Roman"/>
        </w:rPr>
      </w:pPr>
      <w:bookmarkStart w:id="69" w:name="_Toc167959052"/>
      <w:r>
        <w:rPr>
          <w:rFonts w:eastAsia="Times New Roman" w:cs="Times New Roman"/>
        </w:rPr>
        <w:t>Goals and Objectives</w:t>
      </w:r>
      <w:bookmarkEnd w:id="69"/>
    </w:p>
    <w:p w14:paraId="4C00EED6" w14:textId="6F48A260" w:rsidR="00A52BB1" w:rsidRDefault="00B73C97">
      <w:pPr>
        <w:spacing w:line="360" w:lineRule="auto"/>
        <w:jc w:val="both"/>
      </w:pPr>
      <w:r w:rsidRPr="00B73C97">
        <w:t xml:space="preserve">The primary goal of the "IoT Based Electricity Conservation System" is to minimize electricity wastage in </w:t>
      </w:r>
      <w:del w:id="70" w:author="Azfar Tariq" w:date="2024-06-26T21:53:00Z">
        <w:r w:rsidRPr="00B73C97" w:rsidDel="00F3212C">
          <w:delText xml:space="preserve">laboratories </w:delText>
        </w:r>
      </w:del>
      <w:ins w:id="71" w:author="Azfar Tariq" w:date="2024-06-26T21:53:00Z">
        <w:r w:rsidR="00F3212C">
          <w:t>commercial areas</w:t>
        </w:r>
        <w:r w:rsidR="00F3212C" w:rsidRPr="00B73C97">
          <w:t xml:space="preserve"> </w:t>
        </w:r>
      </w:ins>
      <w:r w:rsidRPr="00B73C97">
        <w:t>by automating the control of electrical devices based on real-time occupancy data. The project's objectives include developing an IoT platform for real-time occupancy detection using cameras and image processing algorithms, integrating smart switches to control electrical devices, creating a user-friendly interface for system configuration</w:t>
      </w:r>
      <w:r w:rsidR="00202C1D">
        <w:t xml:space="preserve">, </w:t>
      </w:r>
      <w:r w:rsidR="00232991">
        <w:t xml:space="preserve">and </w:t>
      </w:r>
      <w:r w:rsidR="00202C1D">
        <w:t>developing a deskt</w:t>
      </w:r>
      <w:r w:rsidR="00232991">
        <w:t>o</w:t>
      </w:r>
      <w:r w:rsidR="00202C1D">
        <w:t xml:space="preserve">p agent </w:t>
      </w:r>
      <w:r w:rsidR="00232991">
        <w:t>to control the PCs</w:t>
      </w:r>
      <w:r w:rsidRPr="00B73C97">
        <w:t xml:space="preserve"> and monitoring</w:t>
      </w:r>
      <w:r w:rsidR="00734110">
        <w:t xml:space="preserve">. </w:t>
      </w:r>
      <w:r w:rsidRPr="00B73C97">
        <w:t>Successfully achieving these objectives will result in significant energy savings, reduced operational costs, and enhanced control over</w:t>
      </w:r>
      <w:ins w:id="72" w:author="Ahmad Imran" w:date="2024-06-13T12:39:00Z">
        <w:r w:rsidR="00D45EA6">
          <w:t xml:space="preserve"> </w:t>
        </w:r>
      </w:ins>
      <w:del w:id="73" w:author="Ahmad Imran" w:date="2024-06-13T12:39:00Z">
        <w:r w:rsidRPr="00B73C97" w:rsidDel="00D45EA6">
          <w:delText xml:space="preserve"> laboratory environments</w:delText>
        </w:r>
      </w:del>
      <w:ins w:id="74" w:author="Ahmad Imran" w:date="2024-06-13T12:39:00Z">
        <w:r w:rsidR="00D45EA6">
          <w:t>buildings</w:t>
        </w:r>
      </w:ins>
      <w:r w:rsidRPr="00B73C97">
        <w:t>.</w:t>
      </w:r>
    </w:p>
    <w:p w14:paraId="5AD776DC" w14:textId="77777777" w:rsidR="00A52BB1" w:rsidRDefault="00A52BB1"/>
    <w:p w14:paraId="3943A4D0" w14:textId="77777777" w:rsidR="00A52BB1" w:rsidRDefault="00A52BB1"/>
    <w:p w14:paraId="73168518" w14:textId="77777777" w:rsidR="00A52BB1" w:rsidRDefault="00383C48" w:rsidP="00530747">
      <w:pPr>
        <w:pStyle w:val="Heading2"/>
        <w:numPr>
          <w:ilvl w:val="1"/>
          <w:numId w:val="8"/>
        </w:numPr>
        <w:rPr>
          <w:rFonts w:eastAsia="Times New Roman" w:cs="Times New Roman"/>
        </w:rPr>
      </w:pPr>
      <w:bookmarkStart w:id="75" w:name="_Toc167959053"/>
      <w:r>
        <w:rPr>
          <w:rFonts w:eastAsia="Times New Roman" w:cs="Times New Roman"/>
        </w:rPr>
        <w:t>Literature Review/Existing Solutions</w:t>
      </w:r>
      <w:bookmarkEnd w:id="75"/>
      <w:r>
        <w:rPr>
          <w:rFonts w:eastAsia="Times New Roman" w:cs="Times New Roman"/>
        </w:rPr>
        <w:t xml:space="preserve"> </w:t>
      </w:r>
    </w:p>
    <w:p w14:paraId="2CB6C07A" w14:textId="6F8984EA" w:rsidR="00F35EDF" w:rsidRDefault="004073BC" w:rsidP="004073BC">
      <w:pPr>
        <w:spacing w:line="360" w:lineRule="auto"/>
        <w:jc w:val="both"/>
      </w:pPr>
      <w:r>
        <w:t>Efforts to address electricity wastage have yielded a range of solutions, from basic manual practices to more sophisticated automated systems. Traditional methods rely on user behavior, encouraging individuals to manually switch off equipment when not in use.  However, this approach is prone to human error and inconsistency.</w:t>
      </w:r>
    </w:p>
    <w:p w14:paraId="1C22F174" w14:textId="5C0B409C" w:rsidR="00A52BB1" w:rsidRDefault="004073BC" w:rsidP="004073BC">
      <w:pPr>
        <w:spacing w:line="360" w:lineRule="auto"/>
        <w:jc w:val="both"/>
        <w:rPr>
          <w:ins w:id="76" w:author="Ahmad Imran" w:date="2024-06-13T12:40:00Z"/>
        </w:rPr>
      </w:pPr>
      <w:r>
        <w:t xml:space="preserve">Technological advancements have led to the development of automated systems utilizing sensors and timers.  These systems often employ basic occupancy sensors that detect motion within a space and automatically control lighting and HVAC systems based on occupancy status. While effective in some scenarios, these existing solutions may lack the granularity and automation required for comprehensive energy management in complex </w:t>
      </w:r>
      <w:del w:id="77" w:author="Ahmad Imran" w:date="2024-06-13T12:40:00Z">
        <w:r w:rsidDel="00CC29C8">
          <w:delText>laboratory environments</w:delText>
        </w:r>
      </w:del>
      <w:ins w:id="78" w:author="Ahmad Imran" w:date="2024-06-13T12:40:00Z">
        <w:r w:rsidR="00CC29C8">
          <w:t>buildings</w:t>
        </w:r>
      </w:ins>
      <w:r>
        <w:t>.</w:t>
      </w:r>
    </w:p>
    <w:tbl>
      <w:tblPr>
        <w:tblStyle w:val="TableGrid"/>
        <w:tblW w:w="0" w:type="auto"/>
        <w:tblLook w:val="04A0" w:firstRow="1" w:lastRow="0" w:firstColumn="1" w:lastColumn="0" w:noHBand="0" w:noVBand="1"/>
        <w:tblPrChange w:id="79" w:author="Ahmad Imran" w:date="2024-06-13T12:44:00Z">
          <w:tblPr>
            <w:tblStyle w:val="TableGrid"/>
            <w:tblW w:w="0" w:type="auto"/>
            <w:tblLook w:val="04A0" w:firstRow="1" w:lastRow="0" w:firstColumn="1" w:lastColumn="0" w:noHBand="0" w:noVBand="1"/>
          </w:tblPr>
        </w:tblPrChange>
      </w:tblPr>
      <w:tblGrid>
        <w:gridCol w:w="2337"/>
        <w:gridCol w:w="2337"/>
        <w:gridCol w:w="2338"/>
        <w:gridCol w:w="2338"/>
        <w:tblGridChange w:id="80">
          <w:tblGrid>
            <w:gridCol w:w="2337"/>
            <w:gridCol w:w="2337"/>
            <w:gridCol w:w="2338"/>
            <w:gridCol w:w="2338"/>
          </w:tblGrid>
        </w:tblGridChange>
      </w:tblGrid>
      <w:tr w:rsidR="001979AC" w:rsidRPr="00C976C0" w14:paraId="76027EAE" w14:textId="77777777" w:rsidTr="009D7B40">
        <w:trPr>
          <w:ins w:id="81" w:author="Ahmad Imran" w:date="2024-06-13T12:41:00Z"/>
        </w:trPr>
        <w:tc>
          <w:tcPr>
            <w:tcW w:w="2337" w:type="dxa"/>
            <w:tcPrChange w:id="82" w:author="Ahmad Imran" w:date="2024-06-13T12:44:00Z">
              <w:tcPr>
                <w:tcW w:w="2337" w:type="dxa"/>
              </w:tcPr>
            </w:tcPrChange>
          </w:tcPr>
          <w:p w14:paraId="33BECCCD" w14:textId="041BB6F6" w:rsidR="001979AC" w:rsidRPr="00C976C0" w:rsidRDefault="00DC1E36">
            <w:pPr>
              <w:spacing w:line="360" w:lineRule="auto"/>
              <w:rPr>
                <w:ins w:id="83" w:author="Ahmad Imran" w:date="2024-06-13T12:41:00Z"/>
                <w:b/>
                <w:bCs/>
                <w:sz w:val="24"/>
                <w:szCs w:val="24"/>
                <w:rPrChange w:id="84" w:author="Ahmad Imran" w:date="2024-06-13T13:27:00Z">
                  <w:rPr>
                    <w:ins w:id="85" w:author="Ahmad Imran" w:date="2024-06-13T12:41:00Z"/>
                  </w:rPr>
                </w:rPrChange>
              </w:rPr>
              <w:pPrChange w:id="86" w:author="Ahmad Imran" w:date="2024-06-13T12:44:00Z">
                <w:pPr>
                  <w:spacing w:line="360" w:lineRule="auto"/>
                  <w:jc w:val="both"/>
                </w:pPr>
              </w:pPrChange>
            </w:pPr>
            <w:ins w:id="87" w:author="Ahmad Imran" w:date="2024-06-13T12:41:00Z">
              <w:r w:rsidRPr="00C976C0">
                <w:rPr>
                  <w:b/>
                  <w:bCs/>
                  <w:rPrChange w:id="88" w:author="Ahmad Imran" w:date="2024-06-13T13:27:00Z">
                    <w:rPr/>
                  </w:rPrChange>
                </w:rPr>
                <w:lastRenderedPageBreak/>
                <w:t>Solution Tyle</w:t>
              </w:r>
            </w:ins>
          </w:p>
        </w:tc>
        <w:tc>
          <w:tcPr>
            <w:tcW w:w="2337" w:type="dxa"/>
            <w:tcPrChange w:id="89" w:author="Ahmad Imran" w:date="2024-06-13T12:44:00Z">
              <w:tcPr>
                <w:tcW w:w="2337" w:type="dxa"/>
              </w:tcPr>
            </w:tcPrChange>
          </w:tcPr>
          <w:p w14:paraId="39C3A6BF" w14:textId="2109E3EF" w:rsidR="001979AC" w:rsidRPr="00C976C0" w:rsidRDefault="00DC1E36">
            <w:pPr>
              <w:spacing w:line="360" w:lineRule="auto"/>
              <w:rPr>
                <w:ins w:id="90" w:author="Ahmad Imran" w:date="2024-06-13T12:41:00Z"/>
                <w:b/>
                <w:bCs/>
                <w:sz w:val="24"/>
                <w:szCs w:val="24"/>
                <w:rPrChange w:id="91" w:author="Ahmad Imran" w:date="2024-06-13T13:27:00Z">
                  <w:rPr>
                    <w:ins w:id="92" w:author="Ahmad Imran" w:date="2024-06-13T12:41:00Z"/>
                  </w:rPr>
                </w:rPrChange>
              </w:rPr>
              <w:pPrChange w:id="93" w:author="Ahmad Imran" w:date="2024-06-13T12:44:00Z">
                <w:pPr>
                  <w:spacing w:line="360" w:lineRule="auto"/>
                  <w:jc w:val="both"/>
                </w:pPr>
              </w:pPrChange>
            </w:pPr>
            <w:ins w:id="94" w:author="Ahmad Imran" w:date="2024-06-13T12:41:00Z">
              <w:r w:rsidRPr="00C976C0">
                <w:rPr>
                  <w:b/>
                  <w:bCs/>
                  <w:rPrChange w:id="95" w:author="Ahmad Imran" w:date="2024-06-13T13:27:00Z">
                    <w:rPr/>
                  </w:rPrChange>
                </w:rPr>
                <w:t>Description</w:t>
              </w:r>
            </w:ins>
          </w:p>
        </w:tc>
        <w:tc>
          <w:tcPr>
            <w:tcW w:w="2338" w:type="dxa"/>
            <w:tcPrChange w:id="96" w:author="Ahmad Imran" w:date="2024-06-13T12:44:00Z">
              <w:tcPr>
                <w:tcW w:w="2338" w:type="dxa"/>
              </w:tcPr>
            </w:tcPrChange>
          </w:tcPr>
          <w:p w14:paraId="21E0B1CC" w14:textId="04971790" w:rsidR="001979AC" w:rsidRPr="00C976C0" w:rsidRDefault="00DC1E36">
            <w:pPr>
              <w:spacing w:line="360" w:lineRule="auto"/>
              <w:rPr>
                <w:ins w:id="97" w:author="Ahmad Imran" w:date="2024-06-13T12:41:00Z"/>
                <w:b/>
                <w:bCs/>
                <w:sz w:val="24"/>
                <w:szCs w:val="24"/>
                <w:rPrChange w:id="98" w:author="Ahmad Imran" w:date="2024-06-13T13:27:00Z">
                  <w:rPr>
                    <w:ins w:id="99" w:author="Ahmad Imran" w:date="2024-06-13T12:41:00Z"/>
                  </w:rPr>
                </w:rPrChange>
              </w:rPr>
              <w:pPrChange w:id="100" w:author="Ahmad Imran" w:date="2024-06-13T12:44:00Z">
                <w:pPr>
                  <w:spacing w:line="360" w:lineRule="auto"/>
                  <w:jc w:val="both"/>
                </w:pPr>
              </w:pPrChange>
            </w:pPr>
            <w:ins w:id="101" w:author="Ahmad Imran" w:date="2024-06-13T12:41:00Z">
              <w:r w:rsidRPr="00C976C0">
                <w:rPr>
                  <w:b/>
                  <w:bCs/>
                  <w:rPrChange w:id="102" w:author="Ahmad Imran" w:date="2024-06-13T13:27:00Z">
                    <w:rPr/>
                  </w:rPrChange>
                </w:rPr>
                <w:t>Advantages</w:t>
              </w:r>
            </w:ins>
          </w:p>
        </w:tc>
        <w:tc>
          <w:tcPr>
            <w:tcW w:w="2338" w:type="dxa"/>
            <w:tcPrChange w:id="103" w:author="Ahmad Imran" w:date="2024-06-13T12:44:00Z">
              <w:tcPr>
                <w:tcW w:w="2338" w:type="dxa"/>
              </w:tcPr>
            </w:tcPrChange>
          </w:tcPr>
          <w:p w14:paraId="4411B2BB" w14:textId="29AFC04D" w:rsidR="001979AC" w:rsidRPr="00C976C0" w:rsidRDefault="00DC1E36">
            <w:pPr>
              <w:spacing w:line="360" w:lineRule="auto"/>
              <w:rPr>
                <w:ins w:id="104" w:author="Ahmad Imran" w:date="2024-06-13T12:41:00Z"/>
                <w:b/>
                <w:bCs/>
                <w:sz w:val="24"/>
                <w:szCs w:val="24"/>
                <w:rPrChange w:id="105" w:author="Ahmad Imran" w:date="2024-06-13T13:27:00Z">
                  <w:rPr>
                    <w:ins w:id="106" w:author="Ahmad Imran" w:date="2024-06-13T12:41:00Z"/>
                  </w:rPr>
                </w:rPrChange>
              </w:rPr>
              <w:pPrChange w:id="107" w:author="Ahmad Imran" w:date="2024-06-13T12:44:00Z">
                <w:pPr>
                  <w:spacing w:line="360" w:lineRule="auto"/>
                  <w:jc w:val="both"/>
                </w:pPr>
              </w:pPrChange>
            </w:pPr>
            <w:ins w:id="108" w:author="Ahmad Imran" w:date="2024-06-13T12:41:00Z">
              <w:r w:rsidRPr="00C976C0">
                <w:rPr>
                  <w:b/>
                  <w:bCs/>
                  <w:rPrChange w:id="109" w:author="Ahmad Imran" w:date="2024-06-13T13:27:00Z">
                    <w:rPr/>
                  </w:rPrChange>
                </w:rPr>
                <w:t>Disadvantages</w:t>
              </w:r>
            </w:ins>
          </w:p>
        </w:tc>
      </w:tr>
      <w:tr w:rsidR="001979AC" w:rsidRPr="00C976C0" w14:paraId="10F0DB91" w14:textId="77777777" w:rsidTr="009D7B40">
        <w:trPr>
          <w:ins w:id="110" w:author="Ahmad Imran" w:date="2024-06-13T12:41:00Z"/>
        </w:trPr>
        <w:tc>
          <w:tcPr>
            <w:tcW w:w="2337" w:type="dxa"/>
            <w:tcPrChange w:id="111" w:author="Ahmad Imran" w:date="2024-06-13T12:44:00Z">
              <w:tcPr>
                <w:tcW w:w="2337" w:type="dxa"/>
              </w:tcPr>
            </w:tcPrChange>
          </w:tcPr>
          <w:p w14:paraId="58C2D5BE" w14:textId="5C29CFF9" w:rsidR="001979AC" w:rsidRPr="00C976C0" w:rsidRDefault="00DC1E36">
            <w:pPr>
              <w:spacing w:line="360" w:lineRule="auto"/>
              <w:rPr>
                <w:ins w:id="112" w:author="Ahmad Imran" w:date="2024-06-13T12:41:00Z"/>
                <w:sz w:val="22"/>
                <w:szCs w:val="22"/>
                <w:rPrChange w:id="113" w:author="Ahmad Imran" w:date="2024-06-13T13:27:00Z">
                  <w:rPr>
                    <w:ins w:id="114" w:author="Ahmad Imran" w:date="2024-06-13T12:41:00Z"/>
                  </w:rPr>
                </w:rPrChange>
              </w:rPr>
              <w:pPrChange w:id="115" w:author="Ahmad Imran" w:date="2024-06-13T12:44:00Z">
                <w:pPr>
                  <w:spacing w:line="360" w:lineRule="auto"/>
                  <w:jc w:val="both"/>
                </w:pPr>
              </w:pPrChange>
            </w:pPr>
            <w:ins w:id="116" w:author="Ahmad Imran" w:date="2024-06-13T12:41:00Z">
              <w:r w:rsidRPr="00C976C0">
                <w:rPr>
                  <w:sz w:val="22"/>
                  <w:szCs w:val="22"/>
                  <w:rPrChange w:id="117" w:author="Ahmad Imran" w:date="2024-06-13T13:27:00Z">
                    <w:rPr/>
                  </w:rPrChange>
                </w:rPr>
                <w:t>Manual Practices</w:t>
              </w:r>
            </w:ins>
          </w:p>
        </w:tc>
        <w:tc>
          <w:tcPr>
            <w:tcW w:w="2337" w:type="dxa"/>
            <w:tcPrChange w:id="118" w:author="Ahmad Imran" w:date="2024-06-13T12:44:00Z">
              <w:tcPr>
                <w:tcW w:w="2337" w:type="dxa"/>
              </w:tcPr>
            </w:tcPrChange>
          </w:tcPr>
          <w:p w14:paraId="458EAFAB" w14:textId="4ACC905F" w:rsidR="001979AC" w:rsidRPr="00C976C0" w:rsidRDefault="006E4DDF">
            <w:pPr>
              <w:spacing w:line="360" w:lineRule="auto"/>
              <w:rPr>
                <w:ins w:id="119" w:author="Ahmad Imran" w:date="2024-06-13T12:41:00Z"/>
                <w:sz w:val="22"/>
                <w:szCs w:val="22"/>
                <w:rPrChange w:id="120" w:author="Ahmad Imran" w:date="2024-06-13T13:27:00Z">
                  <w:rPr>
                    <w:ins w:id="121" w:author="Ahmad Imran" w:date="2024-06-13T12:41:00Z"/>
                  </w:rPr>
                </w:rPrChange>
              </w:rPr>
              <w:pPrChange w:id="122" w:author="Ahmad Imran" w:date="2024-06-13T12:44:00Z">
                <w:pPr>
                  <w:spacing w:line="360" w:lineRule="auto"/>
                  <w:jc w:val="both"/>
                </w:pPr>
              </w:pPrChange>
            </w:pPr>
            <w:ins w:id="123" w:author="Ahmad Imran" w:date="2024-06-13T12:42:00Z">
              <w:r w:rsidRPr="00C976C0">
                <w:rPr>
                  <w:sz w:val="22"/>
                  <w:szCs w:val="22"/>
                  <w:rPrChange w:id="124" w:author="Ahmad Imran" w:date="2024-06-13T13:27:00Z">
                    <w:rPr/>
                  </w:rPrChange>
                </w:rPr>
                <w:t>Relies on individuals to manually switch off equipment when not in use.</w:t>
              </w:r>
            </w:ins>
          </w:p>
        </w:tc>
        <w:tc>
          <w:tcPr>
            <w:tcW w:w="2338" w:type="dxa"/>
            <w:tcPrChange w:id="125" w:author="Ahmad Imran" w:date="2024-06-13T12:44:00Z">
              <w:tcPr>
                <w:tcW w:w="2338" w:type="dxa"/>
              </w:tcPr>
            </w:tcPrChange>
          </w:tcPr>
          <w:p w14:paraId="0DF5FE34" w14:textId="47AEC3A8" w:rsidR="001979AC" w:rsidRPr="00C976C0" w:rsidRDefault="00D25654">
            <w:pPr>
              <w:spacing w:line="360" w:lineRule="auto"/>
              <w:rPr>
                <w:ins w:id="126" w:author="Ahmad Imran" w:date="2024-06-13T12:41:00Z"/>
                <w:sz w:val="22"/>
                <w:szCs w:val="22"/>
                <w:rPrChange w:id="127" w:author="Ahmad Imran" w:date="2024-06-13T13:27:00Z">
                  <w:rPr>
                    <w:ins w:id="128" w:author="Ahmad Imran" w:date="2024-06-13T12:41:00Z"/>
                  </w:rPr>
                </w:rPrChange>
              </w:rPr>
              <w:pPrChange w:id="129" w:author="Ahmad Imran" w:date="2024-06-13T12:44:00Z">
                <w:pPr>
                  <w:spacing w:line="360" w:lineRule="auto"/>
                  <w:jc w:val="both"/>
                </w:pPr>
              </w:pPrChange>
            </w:pPr>
            <w:ins w:id="130" w:author="Ahmad Imran" w:date="2024-06-13T12:43:00Z">
              <w:r w:rsidRPr="00C976C0">
                <w:rPr>
                  <w:sz w:val="22"/>
                  <w:szCs w:val="22"/>
                  <w:rPrChange w:id="131" w:author="Ahmad Imran" w:date="2024-06-13T13:27:00Z">
                    <w:rPr/>
                  </w:rPrChange>
                </w:rPr>
                <w:t>Simple and low-cost implementation.</w:t>
              </w:r>
            </w:ins>
          </w:p>
        </w:tc>
        <w:tc>
          <w:tcPr>
            <w:tcW w:w="2338" w:type="dxa"/>
            <w:tcPrChange w:id="132" w:author="Ahmad Imran" w:date="2024-06-13T12:44:00Z">
              <w:tcPr>
                <w:tcW w:w="2338" w:type="dxa"/>
              </w:tcPr>
            </w:tcPrChange>
          </w:tcPr>
          <w:p w14:paraId="3125C484" w14:textId="733D411A" w:rsidR="001979AC" w:rsidRPr="00C976C0" w:rsidRDefault="009D7B40">
            <w:pPr>
              <w:spacing w:line="360" w:lineRule="auto"/>
              <w:rPr>
                <w:ins w:id="133" w:author="Ahmad Imran" w:date="2024-06-13T12:41:00Z"/>
                <w:sz w:val="22"/>
                <w:szCs w:val="22"/>
                <w:rPrChange w:id="134" w:author="Ahmad Imran" w:date="2024-06-13T13:27:00Z">
                  <w:rPr>
                    <w:ins w:id="135" w:author="Ahmad Imran" w:date="2024-06-13T12:41:00Z"/>
                  </w:rPr>
                </w:rPrChange>
              </w:rPr>
              <w:pPrChange w:id="136" w:author="Ahmad Imran" w:date="2024-06-13T12:44:00Z">
                <w:pPr>
                  <w:spacing w:line="360" w:lineRule="auto"/>
                  <w:jc w:val="both"/>
                </w:pPr>
              </w:pPrChange>
            </w:pPr>
            <w:ins w:id="137" w:author="Ahmad Imran" w:date="2024-06-13T12:44:00Z">
              <w:r w:rsidRPr="00C976C0">
                <w:rPr>
                  <w:sz w:val="22"/>
                  <w:szCs w:val="22"/>
                  <w:rPrChange w:id="138" w:author="Ahmad Imran" w:date="2024-06-13T13:27:00Z">
                    <w:rPr/>
                  </w:rPrChange>
                </w:rPr>
                <w:t>Prone to human error and inconsistency; dependent on user behavior.</w:t>
              </w:r>
            </w:ins>
          </w:p>
        </w:tc>
      </w:tr>
      <w:tr w:rsidR="001979AC" w:rsidRPr="00C976C0" w14:paraId="0E818E09" w14:textId="77777777" w:rsidTr="009D7B40">
        <w:trPr>
          <w:ins w:id="139" w:author="Ahmad Imran" w:date="2024-06-13T12:41:00Z"/>
        </w:trPr>
        <w:tc>
          <w:tcPr>
            <w:tcW w:w="2337" w:type="dxa"/>
            <w:tcPrChange w:id="140" w:author="Ahmad Imran" w:date="2024-06-13T12:44:00Z">
              <w:tcPr>
                <w:tcW w:w="2337" w:type="dxa"/>
              </w:tcPr>
            </w:tcPrChange>
          </w:tcPr>
          <w:p w14:paraId="0323F477" w14:textId="53486CDA" w:rsidR="001979AC" w:rsidRPr="00C976C0" w:rsidRDefault="00DC1E36">
            <w:pPr>
              <w:spacing w:line="360" w:lineRule="auto"/>
              <w:rPr>
                <w:ins w:id="141" w:author="Ahmad Imran" w:date="2024-06-13T12:41:00Z"/>
                <w:sz w:val="22"/>
                <w:szCs w:val="22"/>
                <w:rPrChange w:id="142" w:author="Ahmad Imran" w:date="2024-06-13T13:27:00Z">
                  <w:rPr>
                    <w:ins w:id="143" w:author="Ahmad Imran" w:date="2024-06-13T12:41:00Z"/>
                  </w:rPr>
                </w:rPrChange>
              </w:rPr>
              <w:pPrChange w:id="144" w:author="Ahmad Imran" w:date="2024-06-13T12:44:00Z">
                <w:pPr>
                  <w:spacing w:line="360" w:lineRule="auto"/>
                  <w:jc w:val="both"/>
                </w:pPr>
              </w:pPrChange>
            </w:pPr>
            <w:ins w:id="145" w:author="Ahmad Imran" w:date="2024-06-13T12:41:00Z">
              <w:r w:rsidRPr="00C976C0">
                <w:rPr>
                  <w:sz w:val="22"/>
                  <w:szCs w:val="22"/>
                  <w:rPrChange w:id="146" w:author="Ahmad Imran" w:date="2024-06-13T13:27:00Z">
                    <w:rPr/>
                  </w:rPrChange>
                </w:rPr>
                <w:t>Automated Sensors</w:t>
              </w:r>
            </w:ins>
          </w:p>
        </w:tc>
        <w:tc>
          <w:tcPr>
            <w:tcW w:w="2337" w:type="dxa"/>
            <w:tcPrChange w:id="147" w:author="Ahmad Imran" w:date="2024-06-13T12:44:00Z">
              <w:tcPr>
                <w:tcW w:w="2337" w:type="dxa"/>
              </w:tcPr>
            </w:tcPrChange>
          </w:tcPr>
          <w:p w14:paraId="156621D8" w14:textId="48C1C73D" w:rsidR="001979AC" w:rsidRPr="00C976C0" w:rsidRDefault="006E4DDF">
            <w:pPr>
              <w:spacing w:line="360" w:lineRule="auto"/>
              <w:rPr>
                <w:ins w:id="148" w:author="Ahmad Imran" w:date="2024-06-13T12:41:00Z"/>
                <w:sz w:val="22"/>
                <w:szCs w:val="22"/>
                <w:rPrChange w:id="149" w:author="Ahmad Imran" w:date="2024-06-13T13:27:00Z">
                  <w:rPr>
                    <w:ins w:id="150" w:author="Ahmad Imran" w:date="2024-06-13T12:41:00Z"/>
                  </w:rPr>
                </w:rPrChange>
              </w:rPr>
              <w:pPrChange w:id="151" w:author="Ahmad Imran" w:date="2024-06-13T12:44:00Z">
                <w:pPr>
                  <w:spacing w:line="360" w:lineRule="auto"/>
                  <w:jc w:val="both"/>
                </w:pPr>
              </w:pPrChange>
            </w:pPr>
            <w:ins w:id="152" w:author="Ahmad Imran" w:date="2024-06-13T12:42:00Z">
              <w:r w:rsidRPr="00C976C0">
                <w:rPr>
                  <w:sz w:val="22"/>
                  <w:szCs w:val="22"/>
                  <w:rPrChange w:id="153" w:author="Ahmad Imran" w:date="2024-06-13T13:27:00Z">
                    <w:rPr/>
                  </w:rPrChange>
                </w:rPr>
                <w:t>Utilizes basic occupancy sensors to detect motion within a space and control lighting and HVAC systems.</w:t>
              </w:r>
            </w:ins>
          </w:p>
        </w:tc>
        <w:tc>
          <w:tcPr>
            <w:tcW w:w="2338" w:type="dxa"/>
            <w:tcPrChange w:id="154" w:author="Ahmad Imran" w:date="2024-06-13T12:44:00Z">
              <w:tcPr>
                <w:tcW w:w="2338" w:type="dxa"/>
              </w:tcPr>
            </w:tcPrChange>
          </w:tcPr>
          <w:p w14:paraId="0A2D202F" w14:textId="73FEEDF7" w:rsidR="001979AC" w:rsidRPr="00C976C0" w:rsidRDefault="00D25654">
            <w:pPr>
              <w:spacing w:line="360" w:lineRule="auto"/>
              <w:rPr>
                <w:ins w:id="155" w:author="Ahmad Imran" w:date="2024-06-13T12:41:00Z"/>
                <w:sz w:val="22"/>
                <w:szCs w:val="22"/>
                <w:rPrChange w:id="156" w:author="Ahmad Imran" w:date="2024-06-13T13:27:00Z">
                  <w:rPr>
                    <w:ins w:id="157" w:author="Ahmad Imran" w:date="2024-06-13T12:41:00Z"/>
                  </w:rPr>
                </w:rPrChange>
              </w:rPr>
              <w:pPrChange w:id="158" w:author="Ahmad Imran" w:date="2024-06-13T12:44:00Z">
                <w:pPr>
                  <w:spacing w:line="360" w:lineRule="auto"/>
                  <w:jc w:val="both"/>
                </w:pPr>
              </w:pPrChange>
            </w:pPr>
            <w:ins w:id="159" w:author="Ahmad Imran" w:date="2024-06-13T12:43:00Z">
              <w:r w:rsidRPr="00C976C0">
                <w:rPr>
                  <w:sz w:val="22"/>
                  <w:szCs w:val="22"/>
                  <w:rPrChange w:id="160" w:author="Ahmad Imran" w:date="2024-06-13T13:27:00Z">
                    <w:rPr/>
                  </w:rPrChange>
                </w:rPr>
                <w:t>Reduces dependency on human intervention; improves consistency.</w:t>
              </w:r>
            </w:ins>
          </w:p>
        </w:tc>
        <w:tc>
          <w:tcPr>
            <w:tcW w:w="2338" w:type="dxa"/>
            <w:tcPrChange w:id="161" w:author="Ahmad Imran" w:date="2024-06-13T12:44:00Z">
              <w:tcPr>
                <w:tcW w:w="2338" w:type="dxa"/>
              </w:tcPr>
            </w:tcPrChange>
          </w:tcPr>
          <w:p w14:paraId="003864D9" w14:textId="3483B57B" w:rsidR="001979AC" w:rsidRPr="00C976C0" w:rsidRDefault="00034556">
            <w:pPr>
              <w:spacing w:line="360" w:lineRule="auto"/>
              <w:rPr>
                <w:ins w:id="162" w:author="Ahmad Imran" w:date="2024-06-13T12:41:00Z"/>
                <w:sz w:val="22"/>
                <w:szCs w:val="22"/>
                <w:rPrChange w:id="163" w:author="Ahmad Imran" w:date="2024-06-13T13:27:00Z">
                  <w:rPr>
                    <w:ins w:id="164" w:author="Ahmad Imran" w:date="2024-06-13T12:41:00Z"/>
                  </w:rPr>
                </w:rPrChange>
              </w:rPr>
              <w:pPrChange w:id="165" w:author="Ahmad Imran" w:date="2024-06-13T12:44:00Z">
                <w:pPr>
                  <w:spacing w:line="360" w:lineRule="auto"/>
                  <w:jc w:val="both"/>
                </w:pPr>
              </w:pPrChange>
            </w:pPr>
            <w:ins w:id="166" w:author="Ahmad Imran" w:date="2024-06-13T12:43:00Z">
              <w:r w:rsidRPr="00C976C0">
                <w:rPr>
                  <w:sz w:val="22"/>
                  <w:szCs w:val="22"/>
                  <w:rPrChange w:id="167" w:author="Ahmad Imran" w:date="2024-06-13T13:27:00Z">
                    <w:rPr/>
                  </w:rPrChange>
                </w:rPr>
                <w:t>Limited granularity; may not account for all variables in complex environments.</w:t>
              </w:r>
            </w:ins>
          </w:p>
        </w:tc>
      </w:tr>
      <w:tr w:rsidR="001979AC" w:rsidRPr="00C976C0" w14:paraId="50319CCE" w14:textId="77777777" w:rsidTr="009D7B40">
        <w:trPr>
          <w:ins w:id="168" w:author="Ahmad Imran" w:date="2024-06-13T12:41:00Z"/>
        </w:trPr>
        <w:tc>
          <w:tcPr>
            <w:tcW w:w="2337" w:type="dxa"/>
            <w:tcPrChange w:id="169" w:author="Ahmad Imran" w:date="2024-06-13T12:44:00Z">
              <w:tcPr>
                <w:tcW w:w="2337" w:type="dxa"/>
              </w:tcPr>
            </w:tcPrChange>
          </w:tcPr>
          <w:p w14:paraId="1B32A167" w14:textId="297A44D2" w:rsidR="001979AC" w:rsidRPr="00C976C0" w:rsidRDefault="00DC1E36">
            <w:pPr>
              <w:spacing w:line="360" w:lineRule="auto"/>
              <w:rPr>
                <w:ins w:id="170" w:author="Ahmad Imran" w:date="2024-06-13T12:41:00Z"/>
                <w:sz w:val="22"/>
                <w:szCs w:val="22"/>
                <w:rPrChange w:id="171" w:author="Ahmad Imran" w:date="2024-06-13T13:27:00Z">
                  <w:rPr>
                    <w:ins w:id="172" w:author="Ahmad Imran" w:date="2024-06-13T12:41:00Z"/>
                  </w:rPr>
                </w:rPrChange>
              </w:rPr>
              <w:pPrChange w:id="173" w:author="Ahmad Imran" w:date="2024-06-13T12:44:00Z">
                <w:pPr>
                  <w:spacing w:line="360" w:lineRule="auto"/>
                  <w:jc w:val="both"/>
                </w:pPr>
              </w:pPrChange>
            </w:pPr>
            <w:ins w:id="174" w:author="Ahmad Imran" w:date="2024-06-13T12:42:00Z">
              <w:r w:rsidRPr="00C976C0">
                <w:rPr>
                  <w:sz w:val="22"/>
                  <w:szCs w:val="22"/>
                  <w:rPrChange w:id="175" w:author="Ahmad Imran" w:date="2024-06-13T13:27:00Z">
                    <w:rPr/>
                  </w:rPrChange>
                </w:rPr>
                <w:t>Timer-Based Systems</w:t>
              </w:r>
            </w:ins>
          </w:p>
        </w:tc>
        <w:tc>
          <w:tcPr>
            <w:tcW w:w="2337" w:type="dxa"/>
            <w:tcPrChange w:id="176" w:author="Ahmad Imran" w:date="2024-06-13T12:44:00Z">
              <w:tcPr>
                <w:tcW w:w="2337" w:type="dxa"/>
              </w:tcPr>
            </w:tcPrChange>
          </w:tcPr>
          <w:p w14:paraId="00669BC2" w14:textId="6FD4B6B0" w:rsidR="001979AC" w:rsidRPr="00C976C0" w:rsidRDefault="00D25654">
            <w:pPr>
              <w:spacing w:line="360" w:lineRule="auto"/>
              <w:rPr>
                <w:ins w:id="177" w:author="Ahmad Imran" w:date="2024-06-13T12:41:00Z"/>
                <w:sz w:val="22"/>
                <w:szCs w:val="22"/>
                <w:rPrChange w:id="178" w:author="Ahmad Imran" w:date="2024-06-13T13:27:00Z">
                  <w:rPr>
                    <w:ins w:id="179" w:author="Ahmad Imran" w:date="2024-06-13T12:41:00Z"/>
                  </w:rPr>
                </w:rPrChange>
              </w:rPr>
              <w:pPrChange w:id="180" w:author="Ahmad Imran" w:date="2024-06-13T12:44:00Z">
                <w:pPr>
                  <w:spacing w:line="360" w:lineRule="auto"/>
                  <w:jc w:val="both"/>
                </w:pPr>
              </w:pPrChange>
            </w:pPr>
            <w:ins w:id="181" w:author="Ahmad Imran" w:date="2024-06-13T12:42:00Z">
              <w:r w:rsidRPr="00C976C0">
                <w:rPr>
                  <w:sz w:val="22"/>
                  <w:szCs w:val="22"/>
                  <w:rPrChange w:id="182" w:author="Ahmad Imran" w:date="2024-06-13T13:27:00Z">
                    <w:rPr/>
                  </w:rPrChange>
                </w:rPr>
                <w:t>Uses timers to switch off equipment after a set period of inactivity.</w:t>
              </w:r>
            </w:ins>
          </w:p>
        </w:tc>
        <w:tc>
          <w:tcPr>
            <w:tcW w:w="2338" w:type="dxa"/>
            <w:tcPrChange w:id="183" w:author="Ahmad Imran" w:date="2024-06-13T12:44:00Z">
              <w:tcPr>
                <w:tcW w:w="2338" w:type="dxa"/>
              </w:tcPr>
            </w:tcPrChange>
          </w:tcPr>
          <w:p w14:paraId="7B721506" w14:textId="0BCB7140" w:rsidR="001979AC" w:rsidRPr="00C976C0" w:rsidRDefault="00D25654">
            <w:pPr>
              <w:spacing w:line="360" w:lineRule="auto"/>
              <w:rPr>
                <w:ins w:id="184" w:author="Ahmad Imran" w:date="2024-06-13T12:41:00Z"/>
                <w:sz w:val="22"/>
                <w:szCs w:val="22"/>
                <w:rPrChange w:id="185" w:author="Ahmad Imran" w:date="2024-06-13T13:27:00Z">
                  <w:rPr>
                    <w:ins w:id="186" w:author="Ahmad Imran" w:date="2024-06-13T12:41:00Z"/>
                  </w:rPr>
                </w:rPrChange>
              </w:rPr>
              <w:pPrChange w:id="187" w:author="Ahmad Imran" w:date="2024-06-13T12:44:00Z">
                <w:pPr>
                  <w:spacing w:line="360" w:lineRule="auto"/>
                  <w:jc w:val="both"/>
                </w:pPr>
              </w:pPrChange>
            </w:pPr>
            <w:ins w:id="188" w:author="Ahmad Imran" w:date="2024-06-13T12:43:00Z">
              <w:r w:rsidRPr="00C976C0">
                <w:rPr>
                  <w:sz w:val="22"/>
                  <w:szCs w:val="22"/>
                  <w:rPrChange w:id="189" w:author="Ahmad Imran" w:date="2024-06-13T13:27:00Z">
                    <w:rPr/>
                  </w:rPrChange>
                </w:rPr>
                <w:t>Reduces wastage by automating power-off schedules.</w:t>
              </w:r>
            </w:ins>
          </w:p>
        </w:tc>
        <w:tc>
          <w:tcPr>
            <w:tcW w:w="2338" w:type="dxa"/>
            <w:tcPrChange w:id="190" w:author="Ahmad Imran" w:date="2024-06-13T12:44:00Z">
              <w:tcPr>
                <w:tcW w:w="2338" w:type="dxa"/>
              </w:tcPr>
            </w:tcPrChange>
          </w:tcPr>
          <w:p w14:paraId="629D862F" w14:textId="0D608E66" w:rsidR="001979AC" w:rsidRPr="00C976C0" w:rsidRDefault="00034556">
            <w:pPr>
              <w:spacing w:line="360" w:lineRule="auto"/>
              <w:rPr>
                <w:ins w:id="191" w:author="Ahmad Imran" w:date="2024-06-13T12:41:00Z"/>
                <w:sz w:val="22"/>
                <w:szCs w:val="22"/>
                <w:rPrChange w:id="192" w:author="Ahmad Imran" w:date="2024-06-13T13:27:00Z">
                  <w:rPr>
                    <w:ins w:id="193" w:author="Ahmad Imran" w:date="2024-06-13T12:41:00Z"/>
                  </w:rPr>
                </w:rPrChange>
              </w:rPr>
              <w:pPrChange w:id="194" w:author="Ahmad Imran" w:date="2024-06-13T12:44:00Z">
                <w:pPr>
                  <w:spacing w:line="360" w:lineRule="auto"/>
                  <w:jc w:val="both"/>
                </w:pPr>
              </w:pPrChange>
            </w:pPr>
            <w:ins w:id="195" w:author="Ahmad Imran" w:date="2024-06-13T12:43:00Z">
              <w:r w:rsidRPr="00C976C0">
                <w:rPr>
                  <w:sz w:val="22"/>
                  <w:szCs w:val="22"/>
                  <w:rPrChange w:id="196" w:author="Ahmad Imran" w:date="2024-06-13T13:27:00Z">
                    <w:rPr/>
                  </w:rPrChange>
                </w:rPr>
                <w:t>Fixed schedules may not align with actual usage patterns.</w:t>
              </w:r>
            </w:ins>
          </w:p>
        </w:tc>
      </w:tr>
      <w:tr w:rsidR="001979AC" w:rsidRPr="00C976C0" w14:paraId="1CEB4F4A" w14:textId="77777777" w:rsidTr="009D7B40">
        <w:trPr>
          <w:ins w:id="197" w:author="Ahmad Imran" w:date="2024-06-13T12:41:00Z"/>
        </w:trPr>
        <w:tc>
          <w:tcPr>
            <w:tcW w:w="2337" w:type="dxa"/>
            <w:tcPrChange w:id="198" w:author="Ahmad Imran" w:date="2024-06-13T12:44:00Z">
              <w:tcPr>
                <w:tcW w:w="2337" w:type="dxa"/>
              </w:tcPr>
            </w:tcPrChange>
          </w:tcPr>
          <w:p w14:paraId="1A595B9C" w14:textId="69AC4E8B" w:rsidR="001979AC" w:rsidRPr="00C976C0" w:rsidRDefault="00DC1E36">
            <w:pPr>
              <w:spacing w:line="360" w:lineRule="auto"/>
              <w:rPr>
                <w:ins w:id="199" w:author="Ahmad Imran" w:date="2024-06-13T12:41:00Z"/>
                <w:sz w:val="22"/>
                <w:szCs w:val="22"/>
                <w:rPrChange w:id="200" w:author="Ahmad Imran" w:date="2024-06-13T13:27:00Z">
                  <w:rPr>
                    <w:ins w:id="201" w:author="Ahmad Imran" w:date="2024-06-13T12:41:00Z"/>
                  </w:rPr>
                </w:rPrChange>
              </w:rPr>
              <w:pPrChange w:id="202" w:author="Ahmad Imran" w:date="2024-06-13T12:44:00Z">
                <w:pPr>
                  <w:spacing w:line="360" w:lineRule="auto"/>
                  <w:jc w:val="both"/>
                </w:pPr>
              </w:pPrChange>
            </w:pPr>
            <w:ins w:id="203" w:author="Ahmad Imran" w:date="2024-06-13T12:42:00Z">
              <w:r w:rsidRPr="00C976C0">
                <w:rPr>
                  <w:sz w:val="22"/>
                  <w:szCs w:val="22"/>
                  <w:rPrChange w:id="204" w:author="Ahmad Imran" w:date="2024-06-13T13:27:00Z">
                    <w:rPr/>
                  </w:rPrChange>
                </w:rPr>
                <w:t>Advanced Sensors</w:t>
              </w:r>
            </w:ins>
          </w:p>
        </w:tc>
        <w:tc>
          <w:tcPr>
            <w:tcW w:w="2337" w:type="dxa"/>
            <w:tcPrChange w:id="205" w:author="Ahmad Imran" w:date="2024-06-13T12:44:00Z">
              <w:tcPr>
                <w:tcW w:w="2337" w:type="dxa"/>
              </w:tcPr>
            </w:tcPrChange>
          </w:tcPr>
          <w:p w14:paraId="711C422A" w14:textId="10973AC1" w:rsidR="001979AC" w:rsidRPr="00C976C0" w:rsidRDefault="00D25654">
            <w:pPr>
              <w:spacing w:line="360" w:lineRule="auto"/>
              <w:rPr>
                <w:ins w:id="206" w:author="Ahmad Imran" w:date="2024-06-13T12:41:00Z"/>
                <w:sz w:val="22"/>
                <w:szCs w:val="22"/>
                <w:rPrChange w:id="207" w:author="Ahmad Imran" w:date="2024-06-13T13:27:00Z">
                  <w:rPr>
                    <w:ins w:id="208" w:author="Ahmad Imran" w:date="2024-06-13T12:41:00Z"/>
                  </w:rPr>
                </w:rPrChange>
              </w:rPr>
              <w:pPrChange w:id="209" w:author="Ahmad Imran" w:date="2024-06-13T12:44:00Z">
                <w:pPr>
                  <w:spacing w:line="360" w:lineRule="auto"/>
                  <w:jc w:val="both"/>
                </w:pPr>
              </w:pPrChange>
            </w:pPr>
            <w:ins w:id="210" w:author="Ahmad Imran" w:date="2024-06-13T12:43:00Z">
              <w:r w:rsidRPr="00C976C0">
                <w:rPr>
                  <w:sz w:val="22"/>
                  <w:szCs w:val="22"/>
                  <w:rPrChange w:id="211" w:author="Ahmad Imran" w:date="2024-06-13T13:27:00Z">
                    <w:rPr/>
                  </w:rPrChange>
                </w:rPr>
                <w:t>Employs more sophisticated sensors and algorithms to manage power based on detailed occupancy data.</w:t>
              </w:r>
            </w:ins>
          </w:p>
        </w:tc>
        <w:tc>
          <w:tcPr>
            <w:tcW w:w="2338" w:type="dxa"/>
            <w:tcPrChange w:id="212" w:author="Ahmad Imran" w:date="2024-06-13T12:44:00Z">
              <w:tcPr>
                <w:tcW w:w="2338" w:type="dxa"/>
              </w:tcPr>
            </w:tcPrChange>
          </w:tcPr>
          <w:p w14:paraId="642344EF" w14:textId="50FDEB0A" w:rsidR="001979AC" w:rsidRPr="00C976C0" w:rsidRDefault="00034556">
            <w:pPr>
              <w:spacing w:line="360" w:lineRule="auto"/>
              <w:rPr>
                <w:ins w:id="213" w:author="Ahmad Imran" w:date="2024-06-13T12:41:00Z"/>
                <w:sz w:val="22"/>
                <w:szCs w:val="22"/>
                <w:rPrChange w:id="214" w:author="Ahmad Imran" w:date="2024-06-13T13:27:00Z">
                  <w:rPr>
                    <w:ins w:id="215" w:author="Ahmad Imran" w:date="2024-06-13T12:41:00Z"/>
                  </w:rPr>
                </w:rPrChange>
              </w:rPr>
              <w:pPrChange w:id="216" w:author="Ahmad Imran" w:date="2024-06-13T12:44:00Z">
                <w:pPr>
                  <w:spacing w:line="360" w:lineRule="auto"/>
                  <w:jc w:val="both"/>
                </w:pPr>
              </w:pPrChange>
            </w:pPr>
            <w:ins w:id="217" w:author="Ahmad Imran" w:date="2024-06-13T12:43:00Z">
              <w:r w:rsidRPr="00C976C0">
                <w:rPr>
                  <w:sz w:val="22"/>
                  <w:szCs w:val="22"/>
                  <w:rPrChange w:id="218" w:author="Ahmad Imran" w:date="2024-06-13T13:27:00Z">
                    <w:rPr/>
                  </w:rPrChange>
                </w:rPr>
                <w:t>Higher granularity and precision in energy management.</w:t>
              </w:r>
            </w:ins>
          </w:p>
        </w:tc>
        <w:tc>
          <w:tcPr>
            <w:tcW w:w="2338" w:type="dxa"/>
            <w:tcPrChange w:id="219" w:author="Ahmad Imran" w:date="2024-06-13T12:44:00Z">
              <w:tcPr>
                <w:tcW w:w="2338" w:type="dxa"/>
              </w:tcPr>
            </w:tcPrChange>
          </w:tcPr>
          <w:p w14:paraId="38187272" w14:textId="7C6752D7" w:rsidR="001979AC" w:rsidRPr="00C976C0" w:rsidRDefault="00034556">
            <w:pPr>
              <w:spacing w:line="360" w:lineRule="auto"/>
              <w:rPr>
                <w:ins w:id="220" w:author="Ahmad Imran" w:date="2024-06-13T12:41:00Z"/>
                <w:sz w:val="22"/>
                <w:szCs w:val="22"/>
                <w:rPrChange w:id="221" w:author="Ahmad Imran" w:date="2024-06-13T13:27:00Z">
                  <w:rPr>
                    <w:ins w:id="222" w:author="Ahmad Imran" w:date="2024-06-13T12:41:00Z"/>
                  </w:rPr>
                </w:rPrChange>
              </w:rPr>
              <w:pPrChange w:id="223" w:author="Ahmad Imran" w:date="2024-06-13T12:44:00Z">
                <w:pPr>
                  <w:spacing w:line="360" w:lineRule="auto"/>
                  <w:jc w:val="both"/>
                </w:pPr>
              </w:pPrChange>
            </w:pPr>
            <w:ins w:id="224" w:author="Ahmad Imran" w:date="2024-06-13T12:43:00Z">
              <w:r w:rsidRPr="00C976C0">
                <w:rPr>
                  <w:sz w:val="22"/>
                  <w:szCs w:val="22"/>
                  <w:rPrChange w:id="225" w:author="Ahmad Imran" w:date="2024-06-13T13:27:00Z">
                    <w:rPr/>
                  </w:rPrChange>
                </w:rPr>
                <w:t>Often more expensive and complex to implement.</w:t>
              </w:r>
            </w:ins>
          </w:p>
        </w:tc>
      </w:tr>
    </w:tbl>
    <w:p w14:paraId="3EA4D543" w14:textId="77777777" w:rsidR="001979AC" w:rsidRDefault="001979AC" w:rsidP="004073BC">
      <w:pPr>
        <w:spacing w:line="360" w:lineRule="auto"/>
        <w:jc w:val="both"/>
      </w:pPr>
    </w:p>
    <w:p w14:paraId="1FE269AF" w14:textId="77777777" w:rsidR="00A52BB1" w:rsidRDefault="00A52BB1"/>
    <w:p w14:paraId="4BFD19EB" w14:textId="77777777" w:rsidR="00A52BB1" w:rsidRDefault="00383C48" w:rsidP="00530747">
      <w:pPr>
        <w:pStyle w:val="Heading2"/>
        <w:numPr>
          <w:ilvl w:val="1"/>
          <w:numId w:val="8"/>
        </w:numPr>
        <w:rPr>
          <w:rFonts w:eastAsia="Times New Roman" w:cs="Times New Roman"/>
        </w:rPr>
      </w:pPr>
      <w:bookmarkStart w:id="226" w:name="_Toc167959054"/>
      <w:r>
        <w:rPr>
          <w:rFonts w:eastAsia="Times New Roman" w:cs="Times New Roman"/>
        </w:rPr>
        <w:t>Gap Analysis</w:t>
      </w:r>
      <w:bookmarkEnd w:id="226"/>
    </w:p>
    <w:p w14:paraId="496FC09A" w14:textId="13FBC9A7" w:rsidR="00A52BB1" w:rsidRDefault="00C758F7" w:rsidP="00C758F7">
      <w:pPr>
        <w:spacing w:line="360" w:lineRule="auto"/>
        <w:jc w:val="both"/>
      </w:pPr>
      <w:r w:rsidRPr="00C758F7">
        <w:t>Despite the availability of various energy management solutions, gaps remain in terms of accuracy, reliability, and user-friendliness. Many existing systems rely on basic motion sensors, which can lead to false positives or negatives, resulting in inefficient energy management. Additionally, integrating these systems with existing infrastructure can be challenging, and they often lack advanced features like real-time monitoring and control via a user-friendly interface</w:t>
      </w:r>
    </w:p>
    <w:p w14:paraId="5F3CA325" w14:textId="77777777" w:rsidR="00A52BB1" w:rsidRDefault="00A52BB1" w:rsidP="00C758F7">
      <w:pPr>
        <w:spacing w:line="360" w:lineRule="auto"/>
        <w:jc w:val="both"/>
      </w:pPr>
    </w:p>
    <w:p w14:paraId="53AEA837" w14:textId="77777777" w:rsidR="00A52BB1" w:rsidRDefault="00383C48" w:rsidP="00530747">
      <w:pPr>
        <w:pStyle w:val="Heading2"/>
        <w:numPr>
          <w:ilvl w:val="1"/>
          <w:numId w:val="8"/>
        </w:numPr>
        <w:rPr>
          <w:rFonts w:eastAsia="Times New Roman" w:cs="Times New Roman"/>
        </w:rPr>
      </w:pPr>
      <w:bookmarkStart w:id="227" w:name="_Toc167959055"/>
      <w:r>
        <w:rPr>
          <w:rFonts w:eastAsia="Times New Roman" w:cs="Times New Roman"/>
        </w:rPr>
        <w:t>Proposed Solution</w:t>
      </w:r>
      <w:bookmarkEnd w:id="227"/>
      <w:r>
        <w:rPr>
          <w:rFonts w:eastAsia="Times New Roman" w:cs="Times New Roman"/>
        </w:rPr>
        <w:t xml:space="preserve"> </w:t>
      </w:r>
    </w:p>
    <w:p w14:paraId="13329867" w14:textId="014180DD" w:rsidR="00A52BB1" w:rsidRDefault="00522C78" w:rsidP="00522C78">
      <w:pPr>
        <w:spacing w:line="360" w:lineRule="auto"/>
        <w:jc w:val="both"/>
      </w:pPr>
      <w:r w:rsidRPr="00522C78">
        <w:t xml:space="preserve">The "IoT Based Electricity Conservation System" offers a comprehensive solution to tackle electricity wastage in </w:t>
      </w:r>
      <w:del w:id="228" w:author="Azfar Tariq" w:date="2024-06-26T21:53:00Z">
        <w:r w:rsidRPr="00522C78" w:rsidDel="00F3212C">
          <w:delText>laboratories</w:delText>
        </w:r>
      </w:del>
      <w:ins w:id="229" w:author="Azfar Tariq" w:date="2024-06-26T21:53:00Z">
        <w:r w:rsidR="00F3212C">
          <w:t>commercial areas</w:t>
        </w:r>
      </w:ins>
      <w:r w:rsidRPr="00522C78">
        <w:t xml:space="preserve">. This system employs IoT cameras to capture real-time occupancy data, which is processed using image processing algorithms to accurately determine </w:t>
      </w:r>
      <w:r w:rsidRPr="00522C78">
        <w:lastRenderedPageBreak/>
        <w:t>occupancy status. Based on this data, smart switches control electrical devices, turning them off when no occupancy is detected and back on when the space is occupied.</w:t>
      </w:r>
      <w:r w:rsidR="00CB2004">
        <w:t xml:space="preserve"> In addition to that, the desktop agent automatically shouts </w:t>
      </w:r>
      <w:r w:rsidR="00EB1DD4">
        <w:t>down</w:t>
      </w:r>
      <w:r w:rsidR="00CB2004">
        <w:t xml:space="preserve"> the PCs to avoid HDD</w:t>
      </w:r>
      <w:r w:rsidR="00EB1DD4">
        <w:t xml:space="preserve"> damage and data loss.</w:t>
      </w:r>
      <w:r w:rsidRPr="00522C78">
        <w:t xml:space="preserve"> The system includes a web-based interface for easy configuration, monitoring, and control, ensuring users can manage the system efficiently. Additionally, robust security measures are incorporated to protect data and ensure only authorized users have access.</w:t>
      </w:r>
    </w:p>
    <w:p w14:paraId="449FF4B4" w14:textId="77777777" w:rsidR="00A52BB1" w:rsidRDefault="00A52BB1"/>
    <w:p w14:paraId="477B80D2" w14:textId="77777777" w:rsidR="00A52BB1" w:rsidRDefault="00383C48" w:rsidP="00530747">
      <w:pPr>
        <w:pStyle w:val="Heading2"/>
        <w:numPr>
          <w:ilvl w:val="1"/>
          <w:numId w:val="8"/>
        </w:numPr>
        <w:rPr>
          <w:rFonts w:eastAsia="Times New Roman" w:cs="Times New Roman"/>
        </w:rPr>
      </w:pPr>
      <w:bookmarkStart w:id="230" w:name="_Toc167959056"/>
      <w:r>
        <w:rPr>
          <w:rFonts w:eastAsia="Times New Roman" w:cs="Times New Roman"/>
        </w:rPr>
        <w:t>Project Plan</w:t>
      </w:r>
      <w:bookmarkEnd w:id="230"/>
    </w:p>
    <w:p w14:paraId="6809D38D" w14:textId="540186B7" w:rsidR="00A52BB1" w:rsidRDefault="00B3581F">
      <w:pPr>
        <w:spacing w:line="360" w:lineRule="auto"/>
        <w:jc w:val="both"/>
      </w:pPr>
      <w:r w:rsidRPr="00B3581F">
        <w:t>The project plan for the "IoT Based Electricity Conservation System" outlines the necessary steps and structure to achieve the project's goals.</w:t>
      </w:r>
    </w:p>
    <w:p w14:paraId="5C05AB34" w14:textId="77777777" w:rsidR="00A52BB1" w:rsidRDefault="00383C48" w:rsidP="00530747">
      <w:pPr>
        <w:pStyle w:val="Heading2"/>
        <w:numPr>
          <w:ilvl w:val="2"/>
          <w:numId w:val="8"/>
        </w:numPr>
        <w:rPr>
          <w:rFonts w:eastAsia="Times New Roman" w:cs="Times New Roman"/>
          <w:sz w:val="28"/>
          <w:szCs w:val="28"/>
        </w:rPr>
      </w:pPr>
      <w:bookmarkStart w:id="231" w:name="_Toc167959057"/>
      <w:r>
        <w:rPr>
          <w:rFonts w:eastAsia="Times New Roman" w:cs="Times New Roman"/>
          <w:sz w:val="28"/>
          <w:szCs w:val="28"/>
        </w:rPr>
        <w:t>Work Breakdown Structure</w:t>
      </w:r>
      <w:bookmarkEnd w:id="231"/>
    </w:p>
    <w:p w14:paraId="6656433C" w14:textId="019BFD0E" w:rsidR="00F448AA" w:rsidRDefault="00F448AA" w:rsidP="00F15117">
      <w:pPr>
        <w:spacing w:line="360" w:lineRule="auto"/>
        <w:jc w:val="both"/>
      </w:pPr>
      <w:r>
        <w:t xml:space="preserve">The project utilized a Work Breakdown Structure to decompose the development process into manageable tasks, ensuring a well-defined roadmap for project execution.  The </w:t>
      </w:r>
      <w:r w:rsidR="00096C3C">
        <w:t>Work Breakdown Structure</w:t>
      </w:r>
      <w:r>
        <w:t xml:space="preserve"> encompassed several key phases:</w:t>
      </w:r>
    </w:p>
    <w:p w14:paraId="165E3A1A" w14:textId="77777777" w:rsidR="00F448AA" w:rsidRDefault="00F448AA" w:rsidP="00F15117">
      <w:pPr>
        <w:spacing w:line="360" w:lineRule="auto"/>
        <w:jc w:val="both"/>
      </w:pPr>
    </w:p>
    <w:p w14:paraId="50E7CB20" w14:textId="2916D4EE" w:rsidR="00F448AA" w:rsidRDefault="00F448AA" w:rsidP="00530747">
      <w:pPr>
        <w:pStyle w:val="ListParagraph"/>
        <w:numPr>
          <w:ilvl w:val="0"/>
          <w:numId w:val="11"/>
        </w:numPr>
        <w:spacing w:line="360" w:lineRule="auto"/>
        <w:jc w:val="both"/>
      </w:pPr>
      <w:r w:rsidRPr="00096C3C">
        <w:rPr>
          <w:b/>
          <w:bCs/>
        </w:rPr>
        <w:t>Research and Development:</w:t>
      </w:r>
      <w:r>
        <w:t xml:space="preserve"> An initial phase involved in-depth research on existing energy conservation solutions for </w:t>
      </w:r>
      <w:del w:id="232" w:author="Ahmad Imran" w:date="2024-06-13T13:16:00Z">
        <w:r w:rsidDel="00E66030">
          <w:delText>laboratory environments</w:delText>
        </w:r>
      </w:del>
      <w:ins w:id="233" w:author="Ahmad Imran" w:date="2024-06-13T13:16:00Z">
        <w:r w:rsidR="00E66030">
          <w:t>buildings</w:t>
        </w:r>
      </w:ins>
      <w:r>
        <w:t>. This research identified relevant technologies and best practices to inform the development process.</w:t>
      </w:r>
    </w:p>
    <w:p w14:paraId="2BFCAE3B" w14:textId="00B30419" w:rsidR="00F448AA" w:rsidRDefault="00F448AA" w:rsidP="00F15117">
      <w:pPr>
        <w:pStyle w:val="ListParagraph"/>
        <w:numPr>
          <w:ilvl w:val="0"/>
          <w:numId w:val="11"/>
        </w:numPr>
        <w:spacing w:line="360" w:lineRule="auto"/>
        <w:jc w:val="both"/>
      </w:pPr>
      <w:r w:rsidRPr="00096C3C">
        <w:rPr>
          <w:b/>
          <w:bCs/>
        </w:rPr>
        <w:t>Software Development:</w:t>
      </w:r>
      <w:r>
        <w:t xml:space="preserve"> This phase focused on creating two software components. First, a web application was developed to empower administrators with functionalities like </w:t>
      </w:r>
      <w:del w:id="234" w:author="Azfar Tariq" w:date="2024-06-26T21:54:00Z">
        <w:r w:rsidDel="00F3212C">
          <w:delText xml:space="preserve">managing individual laboratories, </w:delText>
        </w:r>
      </w:del>
      <w:ins w:id="235" w:author="Azfar Tariq" w:date="2024-06-26T21:54:00Z">
        <w:r w:rsidR="00F3212C">
          <w:t xml:space="preserve"> </w:t>
        </w:r>
      </w:ins>
      <w:r>
        <w:t xml:space="preserve">configuring camera settings, and defining specific regions of interest (ROIs) within the </w:t>
      </w:r>
      <w:del w:id="236" w:author="HP" w:date="2024-06-27T12:28:00Z">
        <w:r w:rsidDel="003A5D91">
          <w:delText>l</w:delText>
        </w:r>
      </w:del>
      <w:ins w:id="237" w:author="HP" w:date="2024-06-27T12:27:00Z">
        <w:r w:rsidR="003A5D91">
          <w:t>an area</w:t>
        </w:r>
      </w:ins>
      <w:ins w:id="238" w:author="HP" w:date="2024-06-27T12:28:00Z">
        <w:r w:rsidR="003A5D91">
          <w:t xml:space="preserve"> </w:t>
        </w:r>
      </w:ins>
      <w:del w:id="239" w:author="HP" w:date="2024-06-27T12:27:00Z">
        <w:r w:rsidDel="003A5D91">
          <w:delText xml:space="preserve">abs </w:delText>
        </w:r>
      </w:del>
      <w:r>
        <w:t>for occupancy detection. Second, an IoT platform was developed to act as the central server, handling data processing and communication with all connected devices within the system.</w:t>
      </w:r>
    </w:p>
    <w:p w14:paraId="0EFFDDCC" w14:textId="35A23034" w:rsidR="00F448AA" w:rsidRDefault="00F448AA" w:rsidP="00530747">
      <w:pPr>
        <w:pStyle w:val="ListParagraph"/>
        <w:numPr>
          <w:ilvl w:val="0"/>
          <w:numId w:val="11"/>
        </w:numPr>
        <w:spacing w:line="360" w:lineRule="auto"/>
        <w:jc w:val="both"/>
      </w:pPr>
      <w:r w:rsidRPr="00096C3C">
        <w:rPr>
          <w:b/>
          <w:bCs/>
        </w:rPr>
        <w:t>Hardware Integration:</w:t>
      </w:r>
      <w:r>
        <w:t xml:space="preserve"> This phase concentrated on integrating the hardware components of the system. High-resolution cameras were configured to capture clear images within </w:t>
      </w:r>
      <w:ins w:id="240" w:author="HP" w:date="2024-06-27T12:28:00Z">
        <w:r w:rsidR="003A5D91">
          <w:t>an area</w:t>
        </w:r>
      </w:ins>
      <w:del w:id="241" w:author="HP" w:date="2024-06-27T12:28:00Z">
        <w:r w:rsidDel="003A5D91">
          <w:delText>the labs</w:delText>
        </w:r>
      </w:del>
      <w:r>
        <w:t>. The core functionality involved implementing digital image processing algorithms on a Raspberry Pi</w:t>
      </w:r>
      <w:r w:rsidR="00096C3C">
        <w:t xml:space="preserve">, </w:t>
      </w:r>
      <w:r w:rsidR="004806E1">
        <w:t>which constructed an IoT Box</w:t>
      </w:r>
      <w:r>
        <w:t>. These algorithms were specifically designed to detect human presence only, minimizing false positives triggered by movement from non-human sources.</w:t>
      </w:r>
    </w:p>
    <w:p w14:paraId="79CFF800" w14:textId="1EA7E9EC" w:rsidR="00F448AA" w:rsidRDefault="00F448AA" w:rsidP="00530747">
      <w:pPr>
        <w:pStyle w:val="ListParagraph"/>
        <w:numPr>
          <w:ilvl w:val="0"/>
          <w:numId w:val="11"/>
        </w:numPr>
        <w:spacing w:line="360" w:lineRule="auto"/>
        <w:jc w:val="both"/>
      </w:pPr>
      <w:r w:rsidRPr="00B43CB8">
        <w:rPr>
          <w:b/>
          <w:bCs/>
        </w:rPr>
        <w:lastRenderedPageBreak/>
        <w:t>Smart Board Development:</w:t>
      </w:r>
      <w:r>
        <w:t xml:space="preserve">  This phase focused on the development of the smart board, a crucial component responsible for controlling power based on occupancy information. The smart board was programmed with logic to receive occupancy data from the server and utilize it to turn power on or off within the </w:t>
      </w:r>
      <w:ins w:id="242" w:author="Ahmad Imran" w:date="2024-06-13T13:16:00Z">
        <w:r w:rsidR="00E66030">
          <w:t>building</w:t>
        </w:r>
      </w:ins>
      <w:del w:id="243" w:author="Ahmad Imran" w:date="2024-06-13T13:16:00Z">
        <w:r w:rsidDel="00E66030">
          <w:delText>laboratory</w:delText>
        </w:r>
      </w:del>
      <w:r>
        <w:t>.</w:t>
      </w:r>
    </w:p>
    <w:p w14:paraId="6E741EA6" w14:textId="3A6A1701" w:rsidR="00A52BB1" w:rsidRDefault="00F448AA" w:rsidP="00530747">
      <w:pPr>
        <w:pStyle w:val="ListParagraph"/>
        <w:numPr>
          <w:ilvl w:val="0"/>
          <w:numId w:val="11"/>
        </w:numPr>
        <w:spacing w:line="360" w:lineRule="auto"/>
        <w:jc w:val="both"/>
      </w:pPr>
      <w:r w:rsidRPr="002077FA">
        <w:rPr>
          <w:b/>
          <w:bCs/>
        </w:rPr>
        <w:t>System Testing:</w:t>
      </w:r>
      <w:r>
        <w:t xml:space="preserve">  Following the development of individual components, a comprehensive testing phase was conducted. This phase involved three key stages. First, each component – the IoT platform, IoT box (Raspberry Pi), and smart board – was tested independently to ensure proper functionality. Second, a local network was established to facilitate seamless integration of all components. Finally, rigorous testing and debugging of the entire integrated system was conducted to identify and rectify any potential issues before deployment.</w:t>
      </w:r>
    </w:p>
    <w:p w14:paraId="2F1851B7" w14:textId="77777777" w:rsidR="00362553" w:rsidRDefault="00362553" w:rsidP="00362553">
      <w:pPr>
        <w:spacing w:line="360" w:lineRule="auto"/>
        <w:jc w:val="both"/>
      </w:pPr>
    </w:p>
    <w:p w14:paraId="77C8B0C6" w14:textId="77777777" w:rsidR="00A52BB1" w:rsidRDefault="00383C48" w:rsidP="00530747">
      <w:pPr>
        <w:pStyle w:val="Heading2"/>
        <w:numPr>
          <w:ilvl w:val="2"/>
          <w:numId w:val="8"/>
        </w:numPr>
        <w:rPr>
          <w:rFonts w:eastAsia="Times New Roman" w:cs="Times New Roman"/>
          <w:sz w:val="28"/>
          <w:szCs w:val="28"/>
        </w:rPr>
      </w:pPr>
      <w:bookmarkStart w:id="244" w:name="_Toc167959058"/>
      <w:r>
        <w:rPr>
          <w:rFonts w:eastAsia="Times New Roman" w:cs="Times New Roman"/>
          <w:sz w:val="28"/>
          <w:szCs w:val="28"/>
        </w:rPr>
        <w:t>Roles &amp; Responsibility Matrix</w:t>
      </w:r>
      <w:bookmarkEnd w:id="244"/>
    </w:p>
    <w:p w14:paraId="5939F2EF" w14:textId="3BED613B" w:rsidR="00D00E5F" w:rsidRDefault="00D00E5F" w:rsidP="000323AA">
      <w:pPr>
        <w:spacing w:line="360" w:lineRule="auto"/>
        <w:jc w:val="both"/>
      </w:pPr>
      <w:r>
        <w:t>The project leveraged a Roles and Responsibility Matrix to ensure clear delineation of tasks and accountability throughout the development process. This matrix identified the following key stakeholders and their contributions:</w:t>
      </w:r>
    </w:p>
    <w:p w14:paraId="192D8FF3" w14:textId="0001A277" w:rsidR="00D00E5F" w:rsidRDefault="000323AA" w:rsidP="00530747">
      <w:pPr>
        <w:pStyle w:val="ListParagraph"/>
        <w:numPr>
          <w:ilvl w:val="0"/>
          <w:numId w:val="12"/>
        </w:numPr>
        <w:spacing w:line="360" w:lineRule="auto"/>
        <w:jc w:val="both"/>
      </w:pPr>
      <w:r>
        <w:t xml:space="preserve">Azfar Tariq and Ahmad Imran </w:t>
      </w:r>
      <w:r w:rsidR="00D00E5F">
        <w:t>were responsible for the development, individual testing, and debugging of the core system components: the IoT platform and the web application. Their efforts ensured the smooth operation and functionality of these critical elements.</w:t>
      </w:r>
    </w:p>
    <w:p w14:paraId="610EB21C" w14:textId="4E5128F8" w:rsidR="00D00E5F" w:rsidRDefault="000E15A1" w:rsidP="000323AA">
      <w:pPr>
        <w:pStyle w:val="ListParagraph"/>
        <w:numPr>
          <w:ilvl w:val="0"/>
          <w:numId w:val="12"/>
        </w:numPr>
        <w:spacing w:line="360" w:lineRule="auto"/>
        <w:jc w:val="both"/>
      </w:pPr>
      <w:r>
        <w:t>Junaid Nazir</w:t>
      </w:r>
      <w:r w:rsidR="00D00E5F">
        <w:t>'s focus was on the development of the IoT box (Raspberry Pi) software. He handled the development, individual testing, debugging, and deployment of the code on this device. Additionally, he took the initiative to develop a desktop agent for personal computers, further expanding the system's functionality.</w:t>
      </w:r>
    </w:p>
    <w:p w14:paraId="53FA62C3" w14:textId="3C610D8B" w:rsidR="00D00E5F" w:rsidRDefault="00D00E5F" w:rsidP="00530747">
      <w:pPr>
        <w:pStyle w:val="ListParagraph"/>
        <w:numPr>
          <w:ilvl w:val="0"/>
          <w:numId w:val="12"/>
        </w:numPr>
        <w:spacing w:line="360" w:lineRule="auto"/>
        <w:jc w:val="both"/>
      </w:pPr>
      <w:r>
        <w:t>The entire development team, with significant</w:t>
      </w:r>
      <w:r w:rsidR="000E15A1">
        <w:t xml:space="preserve"> help and</w:t>
      </w:r>
      <w:r>
        <w:t xml:space="preserve"> guidance from the project supervisor, collaborated on the development, testing, and debugging of the smart board. This collaborative approach ensured a comprehensive and well-functioning control unit.</w:t>
      </w:r>
    </w:p>
    <w:p w14:paraId="6F2B1B19" w14:textId="72516A54" w:rsidR="00A52BB1" w:rsidRDefault="00D00E5F" w:rsidP="00530747">
      <w:pPr>
        <w:pStyle w:val="ListParagraph"/>
        <w:numPr>
          <w:ilvl w:val="0"/>
          <w:numId w:val="12"/>
        </w:numPr>
        <w:spacing w:line="360" w:lineRule="auto"/>
        <w:jc w:val="both"/>
      </w:pPr>
      <w:r>
        <w:t>The responsibility of integrating the IoT platform, IoT box, and smart board through a local network fell upon the entire team. This collaborative effort ensured seamless communication and data flow between the system's components. Following integration, the team conducted comprehensive testing to identify and rectify any potential issues before deployment.</w:t>
      </w:r>
    </w:p>
    <w:p w14:paraId="63BB6DEA" w14:textId="77777777" w:rsidR="00A52BB1" w:rsidRDefault="00A52BB1"/>
    <w:p w14:paraId="28749023" w14:textId="77777777" w:rsidR="00A52BB1" w:rsidRDefault="00383C48" w:rsidP="00530747">
      <w:pPr>
        <w:pStyle w:val="Heading2"/>
        <w:numPr>
          <w:ilvl w:val="2"/>
          <w:numId w:val="8"/>
        </w:numPr>
        <w:rPr>
          <w:rFonts w:eastAsia="Times New Roman" w:cs="Times New Roman"/>
          <w:sz w:val="28"/>
          <w:szCs w:val="28"/>
        </w:rPr>
      </w:pPr>
      <w:bookmarkStart w:id="245" w:name="_Toc167959059"/>
      <w:r>
        <w:rPr>
          <w:rFonts w:eastAsia="Times New Roman" w:cs="Times New Roman"/>
          <w:sz w:val="28"/>
          <w:szCs w:val="28"/>
        </w:rPr>
        <w:t>Gantt Chart</w:t>
      </w:r>
      <w:bookmarkEnd w:id="245"/>
    </w:p>
    <w:p w14:paraId="1C33B818" w14:textId="788E0BC4" w:rsidR="00A52BB1" w:rsidRDefault="00D422BA">
      <w:r>
        <w:rPr>
          <w:noProof/>
        </w:rPr>
        <w:drawing>
          <wp:inline distT="0" distB="0" distL="0" distR="0" wp14:anchorId="7C665325" wp14:editId="4ACF0947">
            <wp:extent cx="5943600" cy="4457700"/>
            <wp:effectExtent l="0" t="0" r="0" b="0"/>
            <wp:docPr id="15" name="Picture 1" descr="C:\Users\junaid\Downloads\Understanding and Learn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junaid\Downloads\Understanding and Learning (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72A3A61" w14:textId="77777777" w:rsidR="00A52BB1" w:rsidRDefault="00A52BB1"/>
    <w:p w14:paraId="7A0E3D8D" w14:textId="77777777" w:rsidR="00A52BB1" w:rsidRDefault="00383C48" w:rsidP="00530747">
      <w:pPr>
        <w:pStyle w:val="Heading2"/>
        <w:numPr>
          <w:ilvl w:val="1"/>
          <w:numId w:val="8"/>
        </w:numPr>
        <w:rPr>
          <w:rFonts w:eastAsia="Times New Roman" w:cs="Times New Roman"/>
        </w:rPr>
      </w:pPr>
      <w:bookmarkStart w:id="246" w:name="_Toc167959060"/>
      <w:r>
        <w:rPr>
          <w:rFonts w:eastAsia="Times New Roman" w:cs="Times New Roman"/>
        </w:rPr>
        <w:t>Report Outline</w:t>
      </w:r>
      <w:bookmarkEnd w:id="246"/>
    </w:p>
    <w:p w14:paraId="63B9BCAB" w14:textId="7E79C251" w:rsidR="00A52BB1" w:rsidRDefault="006C7382">
      <w:pPr>
        <w:spacing w:line="360" w:lineRule="auto"/>
        <w:jc w:val="both"/>
      </w:pPr>
      <w:r w:rsidRPr="006C7382">
        <w:t>The final report provide</w:t>
      </w:r>
      <w:r w:rsidR="00A95AD4">
        <w:t>s</w:t>
      </w:r>
      <w:r w:rsidRPr="006C7382">
        <w:t xml:space="preserve"> a comprehensive overview of the "IoT Based Electricity Conservation System," detailing each phase of the project from inception to </w:t>
      </w:r>
      <w:r w:rsidR="00A95AD4">
        <w:t>integration</w:t>
      </w:r>
      <w:r w:rsidRPr="006C7382">
        <w:t>. It include</w:t>
      </w:r>
      <w:r w:rsidR="00B07E5A">
        <w:t>s</w:t>
      </w:r>
      <w:r w:rsidRPr="006C7382">
        <w:t xml:space="preserve"> an introduction to the problem of electricity wastage, the motivations and challenges faced, the goals and objectives, a review of existing solutions, gap analysis, the proposed solution</w:t>
      </w:r>
      <w:r w:rsidR="0004150F">
        <w:t>, test cases, testing, user interfaces, functional and non-functional requirements</w:t>
      </w:r>
      <w:r w:rsidRPr="006C7382">
        <w:t xml:space="preserve">. The project plan will be elaborated upon, detailing the work breakdown structure, roles and responsibility matrix, and Gantt chart. The report will conclude with a summary of findings, implications for energy management in </w:t>
      </w:r>
      <w:del w:id="247" w:author="Azfar Tariq" w:date="2024-06-26T21:55:00Z">
        <w:r w:rsidRPr="006C7382" w:rsidDel="00F3212C">
          <w:delText>laboratories</w:delText>
        </w:r>
      </w:del>
      <w:ins w:id="248" w:author="Azfar Tariq" w:date="2024-06-26T21:55:00Z">
        <w:r w:rsidR="00F3212C">
          <w:t>commercial areas</w:t>
        </w:r>
      </w:ins>
      <w:r w:rsidRPr="006C7382">
        <w:t>, and recommendations for future work and improvements.</w:t>
      </w:r>
    </w:p>
    <w:p w14:paraId="6787DE9C" w14:textId="77777777" w:rsidR="00A52BB1" w:rsidRDefault="00A52BB1">
      <w:pPr>
        <w:spacing w:line="360" w:lineRule="auto"/>
        <w:jc w:val="both"/>
      </w:pPr>
    </w:p>
    <w:p w14:paraId="6273F57D" w14:textId="77777777" w:rsidR="00A52BB1" w:rsidRDefault="00A52BB1">
      <w:pPr>
        <w:spacing w:line="360" w:lineRule="auto"/>
        <w:jc w:val="both"/>
      </w:pPr>
    </w:p>
    <w:p w14:paraId="159DAF0E" w14:textId="77777777" w:rsidR="00A52BB1" w:rsidRDefault="00A52BB1">
      <w:pPr>
        <w:spacing w:line="360" w:lineRule="auto"/>
        <w:jc w:val="both"/>
      </w:pPr>
    </w:p>
    <w:p w14:paraId="5D515C1D" w14:textId="77777777" w:rsidR="00A52BB1" w:rsidRDefault="00A52BB1">
      <w:pPr>
        <w:spacing w:line="360" w:lineRule="auto"/>
        <w:jc w:val="both"/>
      </w:pPr>
    </w:p>
    <w:p w14:paraId="1547AEF0" w14:textId="77777777" w:rsidR="00A52BB1" w:rsidRDefault="00A52BB1">
      <w:pPr>
        <w:spacing w:line="360" w:lineRule="auto"/>
        <w:jc w:val="both"/>
      </w:pPr>
    </w:p>
    <w:p w14:paraId="7A0EDDF6" w14:textId="77777777" w:rsidR="00A52BB1" w:rsidRDefault="00A52BB1">
      <w:pPr>
        <w:spacing w:line="360" w:lineRule="auto"/>
        <w:jc w:val="both"/>
      </w:pPr>
    </w:p>
    <w:p w14:paraId="27663016" w14:textId="77777777" w:rsidR="00A52BB1" w:rsidRDefault="00A52BB1">
      <w:pPr>
        <w:spacing w:line="360" w:lineRule="auto"/>
        <w:jc w:val="both"/>
      </w:pPr>
    </w:p>
    <w:p w14:paraId="164F9070" w14:textId="77777777" w:rsidR="00A52BB1" w:rsidRDefault="00A52BB1">
      <w:pPr>
        <w:pStyle w:val="Heading1"/>
        <w:rPr>
          <w:rFonts w:ascii="Times New Roman" w:eastAsia="Times New Roman" w:hAnsi="Times New Roman" w:cs="Times New Roman"/>
          <w:b w:val="0"/>
        </w:rPr>
      </w:pPr>
    </w:p>
    <w:p w14:paraId="0564E75E" w14:textId="77777777" w:rsidR="00A52BB1" w:rsidRDefault="00A52BB1">
      <w:pPr>
        <w:pStyle w:val="Heading1"/>
        <w:rPr>
          <w:rFonts w:ascii="Times New Roman" w:eastAsia="Times New Roman" w:hAnsi="Times New Roman" w:cs="Times New Roman"/>
          <w:b w:val="0"/>
        </w:rPr>
      </w:pPr>
    </w:p>
    <w:p w14:paraId="0B0CA9FD" w14:textId="77777777" w:rsidR="00A52BB1" w:rsidRDefault="00383C48">
      <w:pPr>
        <w:pStyle w:val="Heading1"/>
        <w:rPr>
          <w:rFonts w:ascii="Times New Roman" w:eastAsia="Times New Roman" w:hAnsi="Times New Roman" w:cs="Times New Roman"/>
          <w:b w:val="0"/>
          <w:sz w:val="96"/>
          <w:szCs w:val="96"/>
        </w:rPr>
      </w:pPr>
      <w:bookmarkStart w:id="249" w:name="_Toc167959061"/>
      <w:r>
        <w:rPr>
          <w:rFonts w:ascii="Times New Roman" w:eastAsia="Times New Roman" w:hAnsi="Times New Roman" w:cs="Times New Roman"/>
          <w:b w:val="0"/>
          <w:sz w:val="96"/>
          <w:szCs w:val="96"/>
        </w:rPr>
        <w:t>Chapter 2</w:t>
      </w:r>
      <w:bookmarkEnd w:id="249"/>
    </w:p>
    <w:p w14:paraId="7FE20228" w14:textId="77777777" w:rsidR="00A52BB1" w:rsidRDefault="00383C48">
      <w:pPr>
        <w:pStyle w:val="Heading1"/>
        <w:rPr>
          <w:rFonts w:ascii="Times New Roman" w:eastAsia="Times New Roman" w:hAnsi="Times New Roman" w:cs="Times New Roman"/>
        </w:rPr>
      </w:pPr>
      <w:bookmarkStart w:id="250" w:name="_Toc167959062"/>
      <w:r>
        <w:rPr>
          <w:rFonts w:ascii="Times New Roman" w:eastAsia="Times New Roman" w:hAnsi="Times New Roman" w:cs="Times New Roman"/>
        </w:rPr>
        <w:t>Software Requirement Specifications</w:t>
      </w:r>
      <w:bookmarkEnd w:id="250"/>
    </w:p>
    <w:p w14:paraId="1C79C207" w14:textId="77777777" w:rsidR="00A52BB1" w:rsidRDefault="00A52BB1">
      <w:pPr>
        <w:pStyle w:val="Heading1"/>
        <w:rPr>
          <w:rFonts w:ascii="Times New Roman" w:eastAsia="Times New Roman" w:hAnsi="Times New Roman" w:cs="Times New Roman"/>
          <w:b w:val="0"/>
        </w:rPr>
      </w:pPr>
    </w:p>
    <w:p w14:paraId="06154603" w14:textId="77777777" w:rsidR="00A52BB1" w:rsidRDefault="00A52BB1">
      <w:pPr>
        <w:pStyle w:val="Heading1"/>
        <w:rPr>
          <w:rFonts w:ascii="Times New Roman" w:eastAsia="Times New Roman" w:hAnsi="Times New Roman" w:cs="Times New Roman"/>
          <w:b w:val="0"/>
        </w:rPr>
      </w:pPr>
    </w:p>
    <w:p w14:paraId="792B8ECB" w14:textId="77777777" w:rsidR="00A52BB1" w:rsidRDefault="00A52BB1">
      <w:pPr>
        <w:pStyle w:val="Heading1"/>
        <w:rPr>
          <w:rFonts w:ascii="Times New Roman" w:eastAsia="Times New Roman" w:hAnsi="Times New Roman" w:cs="Times New Roman"/>
          <w:b w:val="0"/>
        </w:rPr>
      </w:pPr>
    </w:p>
    <w:p w14:paraId="1711FA4F" w14:textId="77777777" w:rsidR="00A52BB1" w:rsidRDefault="00A52BB1">
      <w:pPr>
        <w:pStyle w:val="Heading1"/>
        <w:rPr>
          <w:rFonts w:ascii="Times New Roman" w:eastAsia="Times New Roman" w:hAnsi="Times New Roman" w:cs="Times New Roman"/>
          <w:b w:val="0"/>
        </w:rPr>
      </w:pPr>
    </w:p>
    <w:p w14:paraId="27BC6638" w14:textId="77777777" w:rsidR="00A52BB1" w:rsidRDefault="00A52BB1">
      <w:pPr>
        <w:pStyle w:val="Heading1"/>
        <w:rPr>
          <w:rFonts w:ascii="Times New Roman" w:eastAsia="Times New Roman" w:hAnsi="Times New Roman" w:cs="Times New Roman"/>
          <w:b w:val="0"/>
        </w:rPr>
      </w:pPr>
    </w:p>
    <w:p w14:paraId="01AA2AB2" w14:textId="77777777" w:rsidR="00A52BB1" w:rsidRDefault="00A52BB1">
      <w:pPr>
        <w:pStyle w:val="Heading1"/>
        <w:rPr>
          <w:rFonts w:ascii="Times New Roman" w:eastAsia="Times New Roman" w:hAnsi="Times New Roman" w:cs="Times New Roman"/>
          <w:b w:val="0"/>
        </w:rPr>
      </w:pPr>
    </w:p>
    <w:p w14:paraId="7834928D" w14:textId="77777777" w:rsidR="00A52BB1" w:rsidRDefault="00A52BB1">
      <w:pPr>
        <w:pBdr>
          <w:top w:val="nil"/>
          <w:left w:val="nil"/>
          <w:bottom w:val="nil"/>
          <w:right w:val="nil"/>
          <w:between w:val="nil"/>
        </w:pBdr>
        <w:rPr>
          <w:color w:val="000000"/>
          <w:sz w:val="22"/>
          <w:szCs w:val="22"/>
        </w:rPr>
      </w:pPr>
    </w:p>
    <w:p w14:paraId="13E72BA7" w14:textId="77777777" w:rsidR="00A52BB1" w:rsidRDefault="00A52BB1">
      <w:pPr>
        <w:pBdr>
          <w:top w:val="nil"/>
          <w:left w:val="nil"/>
          <w:bottom w:val="nil"/>
          <w:right w:val="nil"/>
          <w:between w:val="nil"/>
        </w:pBdr>
        <w:spacing w:line="360" w:lineRule="auto"/>
        <w:rPr>
          <w:b/>
          <w:color w:val="000000"/>
          <w:sz w:val="40"/>
          <w:szCs w:val="40"/>
        </w:rPr>
      </w:pPr>
    </w:p>
    <w:p w14:paraId="2682716C" w14:textId="77777777" w:rsidR="00A52BB1" w:rsidRDefault="00383C48">
      <w:pPr>
        <w:pBdr>
          <w:top w:val="nil"/>
          <w:left w:val="nil"/>
          <w:bottom w:val="nil"/>
          <w:right w:val="nil"/>
          <w:between w:val="nil"/>
        </w:pBdr>
        <w:spacing w:line="360" w:lineRule="auto"/>
        <w:rPr>
          <w:color w:val="000000"/>
          <w:sz w:val="40"/>
          <w:szCs w:val="40"/>
        </w:rPr>
      </w:pPr>
      <w:r>
        <w:rPr>
          <w:b/>
          <w:color w:val="000000"/>
          <w:sz w:val="40"/>
          <w:szCs w:val="40"/>
        </w:rPr>
        <w:lastRenderedPageBreak/>
        <w:t xml:space="preserve">Chapter 2: </w:t>
      </w:r>
      <w:r>
        <w:rPr>
          <w:color w:val="000000"/>
          <w:sz w:val="40"/>
          <w:szCs w:val="40"/>
        </w:rPr>
        <w:t xml:space="preserve">Software Requirement Specifications </w:t>
      </w:r>
    </w:p>
    <w:p w14:paraId="75460835" w14:textId="77777777" w:rsidR="00A52BB1" w:rsidRDefault="00383C48" w:rsidP="00530747">
      <w:pPr>
        <w:pStyle w:val="Heading2"/>
        <w:numPr>
          <w:ilvl w:val="1"/>
          <w:numId w:val="9"/>
        </w:numPr>
        <w:rPr>
          <w:rFonts w:eastAsia="Times New Roman" w:cs="Times New Roman"/>
        </w:rPr>
      </w:pPr>
      <w:bookmarkStart w:id="251" w:name="_Toc167959063"/>
      <w:r>
        <w:rPr>
          <w:rFonts w:eastAsia="Times New Roman" w:cs="Times New Roman"/>
        </w:rPr>
        <w:t>Introduction</w:t>
      </w:r>
      <w:bookmarkEnd w:id="251"/>
    </w:p>
    <w:p w14:paraId="1AB5E081" w14:textId="7033D551" w:rsidR="00A52BB1" w:rsidRDefault="00383C48" w:rsidP="00530747">
      <w:pPr>
        <w:pStyle w:val="Heading2"/>
        <w:numPr>
          <w:ilvl w:val="2"/>
          <w:numId w:val="9"/>
        </w:numPr>
        <w:rPr>
          <w:rFonts w:eastAsia="Times New Roman" w:cs="Times New Roman"/>
          <w:sz w:val="28"/>
          <w:szCs w:val="28"/>
        </w:rPr>
      </w:pPr>
      <w:bookmarkStart w:id="252" w:name="_Toc167959064"/>
      <w:r>
        <w:rPr>
          <w:rFonts w:eastAsia="Times New Roman" w:cs="Times New Roman"/>
          <w:sz w:val="28"/>
          <w:szCs w:val="28"/>
        </w:rPr>
        <w:t>Purpose</w:t>
      </w:r>
      <w:bookmarkEnd w:id="252"/>
    </w:p>
    <w:p w14:paraId="31096D9C" w14:textId="6EEFD217" w:rsidR="00F35EDF" w:rsidRPr="00F35EDF" w:rsidRDefault="00842215" w:rsidP="009E27FD">
      <w:pPr>
        <w:pStyle w:val="InfoBlue"/>
        <w:spacing w:line="360" w:lineRule="auto"/>
        <w:ind w:left="0"/>
      </w:pPr>
      <w:r w:rsidRPr="00872BB7">
        <w:t xml:space="preserve">The purpose of this document is to specify the requirements for the development of the "IoT Based Electricity Conservation System." This system aims to intelligently manage electrical equipment in </w:t>
      </w:r>
      <w:del w:id="253" w:author="Ahmad Imran" w:date="2024-06-13T13:17:00Z">
        <w:r w:rsidRPr="00872BB7" w:rsidDel="00E66030">
          <w:delText xml:space="preserve">laboratory environments </w:delText>
        </w:r>
      </w:del>
      <w:ins w:id="254" w:author="Ahmad Imran" w:date="2024-06-13T13:17:00Z">
        <w:r w:rsidR="00E66030">
          <w:t>b</w:t>
        </w:r>
        <w:r w:rsidR="006362D1">
          <w:t xml:space="preserve">uildings </w:t>
        </w:r>
      </w:ins>
      <w:r w:rsidRPr="00872BB7">
        <w:t>through the integration of Internet of Things (IoT) and image processing technologies. By identifying the different types of readers, including developers, users, and documentation writers, this document aims to provide a comprehensive understanding of the system's functionality, constraints, and interfaces.</w:t>
      </w:r>
    </w:p>
    <w:p w14:paraId="15506C55" w14:textId="77777777" w:rsidR="00A52BB1" w:rsidRDefault="00A52BB1">
      <w:pPr>
        <w:pStyle w:val="Heading2"/>
        <w:rPr>
          <w:rFonts w:eastAsia="Times New Roman" w:cs="Times New Roman"/>
          <w:szCs w:val="24"/>
        </w:rPr>
      </w:pPr>
    </w:p>
    <w:p w14:paraId="4958BFD6" w14:textId="77777777" w:rsidR="00A52BB1" w:rsidRDefault="00383C48" w:rsidP="00530747">
      <w:pPr>
        <w:pStyle w:val="Heading2"/>
        <w:numPr>
          <w:ilvl w:val="2"/>
          <w:numId w:val="9"/>
        </w:numPr>
        <w:rPr>
          <w:rFonts w:eastAsia="Times New Roman" w:cs="Times New Roman"/>
          <w:sz w:val="28"/>
          <w:szCs w:val="28"/>
        </w:rPr>
      </w:pPr>
      <w:bookmarkStart w:id="255" w:name="_Toc167959065"/>
      <w:r>
        <w:rPr>
          <w:rFonts w:eastAsia="Times New Roman" w:cs="Times New Roman"/>
          <w:sz w:val="28"/>
          <w:szCs w:val="28"/>
        </w:rPr>
        <w:t>Document Conventions</w:t>
      </w:r>
      <w:bookmarkEnd w:id="255"/>
    </w:p>
    <w:p w14:paraId="44D41EF0" w14:textId="28120FE7" w:rsidR="004A34F6" w:rsidRPr="004A34F6" w:rsidRDefault="004A34F6" w:rsidP="004A34F6">
      <w:pPr>
        <w:pStyle w:val="Heading2"/>
        <w:jc w:val="both"/>
        <w:rPr>
          <w:rFonts w:eastAsia="Times New Roman" w:cs="Times New Roman"/>
          <w:b w:val="0"/>
          <w:szCs w:val="24"/>
        </w:rPr>
      </w:pPr>
      <w:bookmarkStart w:id="256" w:name="_Toc167959066"/>
      <w:r w:rsidRPr="004A34F6">
        <w:rPr>
          <w:rFonts w:eastAsia="Times New Roman" w:cs="Times New Roman"/>
          <w:b w:val="0"/>
          <w:szCs w:val="24"/>
        </w:rPr>
        <w:t>Bold font could emphasize keywords or important terms.</w:t>
      </w:r>
      <w:r w:rsidR="001D0F2D">
        <w:rPr>
          <w:rFonts w:eastAsia="Times New Roman" w:cs="Times New Roman"/>
          <w:b w:val="0"/>
          <w:szCs w:val="24"/>
        </w:rPr>
        <w:t xml:space="preserve"> </w:t>
      </w:r>
      <w:r w:rsidRPr="004A34F6">
        <w:rPr>
          <w:rFonts w:eastAsia="Times New Roman" w:cs="Times New Roman"/>
          <w:b w:val="0"/>
          <w:szCs w:val="24"/>
        </w:rPr>
        <w:t>Highlighted text might signify critical requirements or areas needing special attention.</w:t>
      </w:r>
      <w:bookmarkEnd w:id="256"/>
    </w:p>
    <w:p w14:paraId="3812262C" w14:textId="77777777" w:rsidR="00A52BB1" w:rsidRDefault="00383C48" w:rsidP="00530747">
      <w:pPr>
        <w:pStyle w:val="Heading2"/>
        <w:numPr>
          <w:ilvl w:val="2"/>
          <w:numId w:val="9"/>
        </w:numPr>
        <w:rPr>
          <w:rFonts w:eastAsia="Times New Roman" w:cs="Times New Roman"/>
          <w:sz w:val="28"/>
          <w:szCs w:val="28"/>
        </w:rPr>
      </w:pPr>
      <w:bookmarkStart w:id="257" w:name="_Toc167959067"/>
      <w:r>
        <w:rPr>
          <w:rFonts w:eastAsia="Times New Roman" w:cs="Times New Roman"/>
          <w:sz w:val="28"/>
          <w:szCs w:val="28"/>
        </w:rPr>
        <w:t>Intended Audience and Reading Suggestions</w:t>
      </w:r>
      <w:bookmarkEnd w:id="257"/>
    </w:p>
    <w:p w14:paraId="039F705F" w14:textId="77777777" w:rsidR="000376E8" w:rsidRPr="00872BB7" w:rsidRDefault="000376E8" w:rsidP="000376E8">
      <w:pPr>
        <w:pStyle w:val="BodyText"/>
        <w:spacing w:line="360" w:lineRule="auto"/>
        <w:jc w:val="both"/>
        <w:rPr>
          <w:rFonts w:ascii="Times New Roman" w:hAnsi="Times New Roman"/>
        </w:rPr>
      </w:pPr>
      <w:r w:rsidRPr="00872BB7">
        <w:rPr>
          <w:rFonts w:ascii="Times New Roman" w:hAnsi="Times New Roman"/>
        </w:rPr>
        <w:t>This document is intended for various stakeholders involved in the lifecycle of the project. The primary readers include:</w:t>
      </w:r>
    </w:p>
    <w:p w14:paraId="16A6A409" w14:textId="77777777" w:rsidR="000376E8" w:rsidRPr="00872BB7" w:rsidRDefault="000376E8" w:rsidP="000376E8">
      <w:pPr>
        <w:pStyle w:val="BodyText"/>
        <w:spacing w:line="360" w:lineRule="auto"/>
        <w:jc w:val="both"/>
        <w:rPr>
          <w:rFonts w:ascii="Times New Roman" w:hAnsi="Times New Roman"/>
        </w:rPr>
      </w:pPr>
      <w:r w:rsidRPr="00872BB7">
        <w:rPr>
          <w:rFonts w:ascii="Times New Roman" w:hAnsi="Times New Roman"/>
          <w:b/>
        </w:rPr>
        <w:t>Developers</w:t>
      </w:r>
      <w:r w:rsidRPr="00872BB7">
        <w:rPr>
          <w:rFonts w:ascii="Times New Roman" w:hAnsi="Times New Roman"/>
        </w:rPr>
        <w:t>: To gain a detailed understanding of the system's functional and non-functional requirements, architecture, and technical specifications.</w:t>
      </w:r>
    </w:p>
    <w:p w14:paraId="11EFB79A" w14:textId="77777777" w:rsidR="000376E8" w:rsidRPr="00872BB7" w:rsidRDefault="000376E8" w:rsidP="000376E8">
      <w:pPr>
        <w:pStyle w:val="BodyText"/>
        <w:spacing w:line="360" w:lineRule="auto"/>
        <w:jc w:val="both"/>
        <w:rPr>
          <w:rFonts w:ascii="Times New Roman" w:hAnsi="Times New Roman"/>
        </w:rPr>
      </w:pPr>
      <w:r w:rsidRPr="00872BB7">
        <w:rPr>
          <w:rFonts w:ascii="Times New Roman" w:hAnsi="Times New Roman"/>
          <w:b/>
        </w:rPr>
        <w:t>Users</w:t>
      </w:r>
      <w:r w:rsidRPr="00872BB7">
        <w:rPr>
          <w:rFonts w:ascii="Times New Roman" w:hAnsi="Times New Roman"/>
        </w:rPr>
        <w:t>: To understand the capabilities and limitations of the system, facilitating a better user experience and expectations alignment.</w:t>
      </w:r>
    </w:p>
    <w:p w14:paraId="3463499D" w14:textId="77777777" w:rsidR="000376E8" w:rsidRDefault="000376E8" w:rsidP="000376E8">
      <w:pPr>
        <w:pStyle w:val="BodyText"/>
        <w:spacing w:line="360" w:lineRule="auto"/>
        <w:jc w:val="both"/>
        <w:rPr>
          <w:rFonts w:ascii="Times New Roman" w:hAnsi="Times New Roman"/>
        </w:rPr>
      </w:pPr>
      <w:r w:rsidRPr="00872BB7">
        <w:rPr>
          <w:rFonts w:ascii="Times New Roman" w:hAnsi="Times New Roman"/>
          <w:b/>
        </w:rPr>
        <w:t>Documentation Writers</w:t>
      </w:r>
      <w:r w:rsidRPr="00872BB7">
        <w:rPr>
          <w:rFonts w:ascii="Times New Roman" w:hAnsi="Times New Roman"/>
        </w:rPr>
        <w:t>: To aid in the development of user manuals, technical documentation, and training materials.</w:t>
      </w:r>
    </w:p>
    <w:p w14:paraId="0A3199E6" w14:textId="77777777" w:rsidR="000376E8" w:rsidRDefault="000376E8" w:rsidP="000376E8">
      <w:pPr>
        <w:pStyle w:val="BodyText"/>
        <w:spacing w:line="360" w:lineRule="auto"/>
        <w:jc w:val="both"/>
        <w:rPr>
          <w:rFonts w:ascii="Times New Roman" w:hAnsi="Times New Roman"/>
        </w:rPr>
      </w:pPr>
      <w:r w:rsidRPr="00872BB7">
        <w:rPr>
          <w:rFonts w:ascii="Times New Roman" w:hAnsi="Times New Roman"/>
        </w:rPr>
        <w:t>By addressing the needs of these diverse readers, this document seeks to ensure a comprehensive and accurate interpretation of the "IoT Based Electricity Conservation System" throughout its development lifecycle.</w:t>
      </w:r>
    </w:p>
    <w:p w14:paraId="22EDBBA2" w14:textId="6B3277FA" w:rsidR="000376E8" w:rsidRPr="00872BB7" w:rsidRDefault="000376E8" w:rsidP="000376E8">
      <w:pPr>
        <w:pStyle w:val="BodyText"/>
        <w:spacing w:line="360" w:lineRule="auto"/>
        <w:jc w:val="both"/>
        <w:rPr>
          <w:rFonts w:ascii="Times New Roman" w:hAnsi="Times New Roman"/>
        </w:rPr>
      </w:pPr>
    </w:p>
    <w:p w14:paraId="1A02B6D2" w14:textId="77777777" w:rsidR="00A52BB1" w:rsidRDefault="00A52BB1">
      <w:pPr>
        <w:pBdr>
          <w:top w:val="nil"/>
          <w:left w:val="nil"/>
          <w:bottom w:val="nil"/>
          <w:right w:val="nil"/>
          <w:between w:val="nil"/>
        </w:pBdr>
        <w:spacing w:line="360" w:lineRule="auto"/>
        <w:jc w:val="both"/>
        <w:rPr>
          <w:color w:val="000000"/>
        </w:rPr>
      </w:pPr>
    </w:p>
    <w:p w14:paraId="752C457E" w14:textId="77777777" w:rsidR="00A52BB1" w:rsidRDefault="00383C48" w:rsidP="00530747">
      <w:pPr>
        <w:pStyle w:val="Heading2"/>
        <w:numPr>
          <w:ilvl w:val="2"/>
          <w:numId w:val="9"/>
        </w:numPr>
        <w:jc w:val="both"/>
        <w:rPr>
          <w:rFonts w:eastAsia="Times New Roman" w:cs="Times New Roman"/>
          <w:sz w:val="28"/>
          <w:szCs w:val="28"/>
        </w:rPr>
      </w:pPr>
      <w:bookmarkStart w:id="258" w:name="_Toc167959068"/>
      <w:r>
        <w:rPr>
          <w:rFonts w:eastAsia="Times New Roman" w:cs="Times New Roman"/>
          <w:sz w:val="28"/>
          <w:szCs w:val="28"/>
        </w:rPr>
        <w:lastRenderedPageBreak/>
        <w:t>Product Scope</w:t>
      </w:r>
      <w:bookmarkEnd w:id="258"/>
    </w:p>
    <w:p w14:paraId="097889A9" w14:textId="2E9CCE73" w:rsidR="000376E8" w:rsidRPr="000376E8" w:rsidRDefault="000376E8" w:rsidP="008C02E7">
      <w:pPr>
        <w:pBdr>
          <w:top w:val="nil"/>
          <w:left w:val="nil"/>
          <w:bottom w:val="nil"/>
          <w:right w:val="nil"/>
          <w:between w:val="nil"/>
        </w:pBdr>
        <w:spacing w:line="360" w:lineRule="auto"/>
        <w:jc w:val="both"/>
        <w:rPr>
          <w:color w:val="000000"/>
        </w:rPr>
      </w:pPr>
      <w:r w:rsidRPr="000376E8">
        <w:rPr>
          <w:color w:val="000000"/>
        </w:rPr>
        <w:t xml:space="preserve">The "IoT Based Electricity Conservation System" is a </w:t>
      </w:r>
      <w:del w:id="259" w:author="Ahmad Imran" w:date="2024-06-13T13:23:00Z">
        <w:r w:rsidRPr="000376E8" w:rsidDel="00B87780">
          <w:rPr>
            <w:color w:val="000000"/>
          </w:rPr>
          <w:delText xml:space="preserve">software </w:delText>
        </w:r>
      </w:del>
      <w:ins w:id="260" w:author="Ahmad Imran" w:date="2024-06-13T13:23:00Z">
        <w:r w:rsidR="00B87780">
          <w:rPr>
            <w:color w:val="000000"/>
          </w:rPr>
          <w:t>proposed</w:t>
        </w:r>
        <w:r w:rsidR="00B87780" w:rsidRPr="000376E8">
          <w:rPr>
            <w:color w:val="000000"/>
          </w:rPr>
          <w:t xml:space="preserve"> </w:t>
        </w:r>
      </w:ins>
      <w:r w:rsidRPr="000376E8">
        <w:rPr>
          <w:color w:val="000000"/>
        </w:rPr>
        <w:t xml:space="preserve">solution designed to intelligently manage electrical equipment in </w:t>
      </w:r>
      <w:del w:id="261" w:author="Ahmad Imran" w:date="2024-06-13T13:16:00Z">
        <w:r w:rsidRPr="000376E8" w:rsidDel="005E798E">
          <w:rPr>
            <w:color w:val="000000"/>
          </w:rPr>
          <w:delText xml:space="preserve">laboratory </w:delText>
        </w:r>
      </w:del>
      <w:ins w:id="262" w:author="Ahmad Imran" w:date="2024-06-13T13:16:00Z">
        <w:r w:rsidR="005E798E">
          <w:rPr>
            <w:color w:val="000000"/>
          </w:rPr>
          <w:t>building</w:t>
        </w:r>
        <w:r w:rsidR="00E66030">
          <w:rPr>
            <w:color w:val="000000"/>
          </w:rPr>
          <w:t>s</w:t>
        </w:r>
      </w:ins>
      <w:del w:id="263" w:author="Ahmad Imran" w:date="2024-06-13T13:16:00Z">
        <w:r w:rsidRPr="000376E8" w:rsidDel="00E66030">
          <w:rPr>
            <w:color w:val="000000"/>
          </w:rPr>
          <w:delText>environments</w:delText>
        </w:r>
      </w:del>
      <w:r w:rsidRPr="000376E8">
        <w:rPr>
          <w:color w:val="000000"/>
        </w:rPr>
        <w:t xml:space="preserve">. The primary purpose of the system is to enhance energy efficiency by dynamically controlling the power supply to computers based on the occupancy status detected through IoT and image processing technologies. </w:t>
      </w:r>
    </w:p>
    <w:p w14:paraId="7045D53C" w14:textId="77777777" w:rsidR="000376E8" w:rsidRPr="000376E8" w:rsidRDefault="000376E8" w:rsidP="008C02E7">
      <w:pPr>
        <w:pBdr>
          <w:top w:val="nil"/>
          <w:left w:val="nil"/>
          <w:bottom w:val="nil"/>
          <w:right w:val="nil"/>
          <w:between w:val="nil"/>
        </w:pBdr>
        <w:spacing w:line="360" w:lineRule="auto"/>
        <w:jc w:val="both"/>
        <w:rPr>
          <w:color w:val="000000"/>
        </w:rPr>
      </w:pPr>
    </w:p>
    <w:p w14:paraId="579E9812" w14:textId="75C0514D" w:rsidR="00A52BB1" w:rsidRDefault="000376E8" w:rsidP="008C02E7">
      <w:pPr>
        <w:pBdr>
          <w:top w:val="nil"/>
          <w:left w:val="nil"/>
          <w:bottom w:val="nil"/>
          <w:right w:val="nil"/>
          <w:between w:val="nil"/>
        </w:pBdr>
        <w:spacing w:line="360" w:lineRule="auto"/>
        <w:jc w:val="both"/>
        <w:rPr>
          <w:color w:val="000000"/>
        </w:rPr>
      </w:pPr>
      <w:r w:rsidRPr="000376E8">
        <w:rPr>
          <w:color w:val="000000"/>
        </w:rPr>
        <w:t xml:space="preserve">The </w:t>
      </w:r>
      <w:del w:id="264" w:author="Ahmad Imran" w:date="2024-06-13T13:23:00Z">
        <w:r w:rsidRPr="000376E8" w:rsidDel="00E6277A">
          <w:rPr>
            <w:color w:val="000000"/>
          </w:rPr>
          <w:delText xml:space="preserve">software </w:delText>
        </w:r>
      </w:del>
      <w:ins w:id="265" w:author="Ahmad Imran" w:date="2024-06-13T13:23:00Z">
        <w:r w:rsidR="00E6277A">
          <w:rPr>
            <w:color w:val="000000"/>
          </w:rPr>
          <w:t>proposed solution</w:t>
        </w:r>
        <w:r w:rsidR="00E6277A" w:rsidRPr="000376E8">
          <w:rPr>
            <w:color w:val="000000"/>
          </w:rPr>
          <w:t xml:space="preserve"> </w:t>
        </w:r>
      </w:ins>
      <w:r w:rsidRPr="000376E8">
        <w:rPr>
          <w:color w:val="000000"/>
        </w:rPr>
        <w:t xml:space="preserve">addresses the need for an automated and intelligent approach to electricity conservation in </w:t>
      </w:r>
      <w:del w:id="266" w:author="Azfar Tariq" w:date="2024-06-26T21:55:00Z">
        <w:r w:rsidRPr="000376E8" w:rsidDel="00F3212C">
          <w:rPr>
            <w:color w:val="000000"/>
          </w:rPr>
          <w:delText>laboratories</w:delText>
        </w:r>
      </w:del>
      <w:ins w:id="267" w:author="Azfar Tariq" w:date="2024-06-26T21:55:00Z">
        <w:r w:rsidR="00F3212C">
          <w:rPr>
            <w:color w:val="000000"/>
          </w:rPr>
          <w:t>commercial areas</w:t>
        </w:r>
      </w:ins>
      <w:r w:rsidRPr="000376E8">
        <w:rPr>
          <w:color w:val="000000"/>
        </w:rPr>
        <w:t>. By leveraging IoT-enabled cameras and sophisticated image processing algorithms, the system aims to reduce energy wastage, optimize resource utilization, and contribute to a sustainable and cost-effective operational environment.</w:t>
      </w:r>
    </w:p>
    <w:p w14:paraId="7A3CD0BD" w14:textId="77777777" w:rsidR="00A52BB1" w:rsidRDefault="00A52BB1" w:rsidP="008C02E7">
      <w:pPr>
        <w:pBdr>
          <w:top w:val="nil"/>
          <w:left w:val="nil"/>
          <w:bottom w:val="nil"/>
          <w:right w:val="nil"/>
          <w:between w:val="nil"/>
        </w:pBdr>
        <w:spacing w:line="360" w:lineRule="auto"/>
        <w:jc w:val="both"/>
        <w:rPr>
          <w:color w:val="000000"/>
        </w:rPr>
      </w:pPr>
      <w:bookmarkStart w:id="268" w:name="_1v1yuxt" w:colFirst="0" w:colLast="0"/>
      <w:bookmarkEnd w:id="268"/>
    </w:p>
    <w:p w14:paraId="0A20D993" w14:textId="77777777" w:rsidR="00A52BB1" w:rsidRDefault="00383C48" w:rsidP="00530747">
      <w:pPr>
        <w:pStyle w:val="Heading2"/>
        <w:numPr>
          <w:ilvl w:val="1"/>
          <w:numId w:val="9"/>
        </w:numPr>
        <w:jc w:val="both"/>
        <w:rPr>
          <w:rFonts w:eastAsia="Times New Roman" w:cs="Times New Roman"/>
        </w:rPr>
      </w:pPr>
      <w:bookmarkStart w:id="269" w:name="_Toc167959069"/>
      <w:r>
        <w:rPr>
          <w:rFonts w:eastAsia="Times New Roman" w:cs="Times New Roman"/>
        </w:rPr>
        <w:t>Overall Description</w:t>
      </w:r>
      <w:bookmarkEnd w:id="269"/>
    </w:p>
    <w:p w14:paraId="29479A12" w14:textId="77777777" w:rsidR="00A52BB1" w:rsidRDefault="00383C48" w:rsidP="00530747">
      <w:pPr>
        <w:pStyle w:val="Heading2"/>
        <w:numPr>
          <w:ilvl w:val="2"/>
          <w:numId w:val="9"/>
        </w:numPr>
        <w:jc w:val="both"/>
        <w:rPr>
          <w:rFonts w:eastAsia="Times New Roman" w:cs="Times New Roman"/>
          <w:sz w:val="28"/>
          <w:szCs w:val="28"/>
        </w:rPr>
      </w:pPr>
      <w:bookmarkStart w:id="270" w:name="_Toc167959070"/>
      <w:r>
        <w:rPr>
          <w:rFonts w:eastAsia="Times New Roman" w:cs="Times New Roman"/>
          <w:sz w:val="28"/>
          <w:szCs w:val="28"/>
        </w:rPr>
        <w:t>Product Perspective</w:t>
      </w:r>
      <w:bookmarkEnd w:id="270"/>
    </w:p>
    <w:p w14:paraId="48E3E8AB" w14:textId="61577FBB" w:rsidR="00015CE9" w:rsidRPr="00015CE9" w:rsidRDefault="00015CE9" w:rsidP="008C02E7">
      <w:pPr>
        <w:pBdr>
          <w:top w:val="nil"/>
          <w:left w:val="nil"/>
          <w:bottom w:val="nil"/>
          <w:right w:val="nil"/>
          <w:between w:val="nil"/>
        </w:pBdr>
        <w:spacing w:line="360" w:lineRule="auto"/>
        <w:jc w:val="both"/>
        <w:rPr>
          <w:color w:val="000000"/>
        </w:rPr>
      </w:pPr>
      <w:r w:rsidRPr="00015CE9">
        <w:rPr>
          <w:color w:val="000000"/>
        </w:rPr>
        <w:t>This document outlines the System Requirements Specification (SRS) for a newly developed, self-contained IoT-Based Electricity Conservation System designed specifically for universit</w:t>
      </w:r>
      <w:ins w:id="271" w:author="Azfar Tariq" w:date="2024-06-26T21:56:00Z">
        <w:r w:rsidR="00F3212C">
          <w:rPr>
            <w:color w:val="000000"/>
          </w:rPr>
          <w:t>ies</w:t>
        </w:r>
      </w:ins>
      <w:del w:id="272" w:author="Azfar Tariq" w:date="2024-06-26T21:56:00Z">
        <w:r w:rsidRPr="00015CE9" w:rsidDel="00F3212C">
          <w:rPr>
            <w:color w:val="000000"/>
          </w:rPr>
          <w:delText>y laboratories</w:delText>
        </w:r>
      </w:del>
      <w:r w:rsidRPr="00015CE9">
        <w:rPr>
          <w:color w:val="000000"/>
        </w:rPr>
        <w:t>. The system tackles electricity wastage by leveraging several key components working in concert.</w:t>
      </w:r>
    </w:p>
    <w:p w14:paraId="6A61C2A2" w14:textId="77777777" w:rsidR="00015CE9" w:rsidRPr="00015CE9" w:rsidRDefault="00015CE9" w:rsidP="008C02E7">
      <w:pPr>
        <w:pBdr>
          <w:top w:val="nil"/>
          <w:left w:val="nil"/>
          <w:bottom w:val="nil"/>
          <w:right w:val="nil"/>
          <w:between w:val="nil"/>
        </w:pBdr>
        <w:spacing w:line="360" w:lineRule="auto"/>
        <w:jc w:val="both"/>
        <w:rPr>
          <w:color w:val="000000"/>
        </w:rPr>
      </w:pPr>
    </w:p>
    <w:p w14:paraId="4374B943" w14:textId="67EDA865" w:rsidR="00015CE9" w:rsidRPr="00015CE9" w:rsidRDefault="00015CE9" w:rsidP="008C02E7">
      <w:pPr>
        <w:pBdr>
          <w:top w:val="nil"/>
          <w:left w:val="nil"/>
          <w:bottom w:val="nil"/>
          <w:right w:val="nil"/>
          <w:between w:val="nil"/>
        </w:pBdr>
        <w:spacing w:line="360" w:lineRule="auto"/>
        <w:jc w:val="both"/>
        <w:rPr>
          <w:color w:val="000000"/>
        </w:rPr>
      </w:pPr>
      <w:r w:rsidRPr="00015CE9">
        <w:rPr>
          <w:color w:val="000000"/>
        </w:rPr>
        <w:t xml:space="preserve">A high-resolution camera captures the </w:t>
      </w:r>
      <w:del w:id="273" w:author="Ahmad Imran" w:date="2024-06-13T13:18:00Z">
        <w:r w:rsidRPr="00015CE9" w:rsidDel="009B2A38">
          <w:rPr>
            <w:color w:val="000000"/>
          </w:rPr>
          <w:delText xml:space="preserve">laboratory </w:delText>
        </w:r>
      </w:del>
      <w:ins w:id="274" w:author="Ahmad Imran" w:date="2024-06-13T13:18:00Z">
        <w:r w:rsidR="009B2A38">
          <w:rPr>
            <w:color w:val="000000"/>
          </w:rPr>
          <w:t>building</w:t>
        </w:r>
        <w:r w:rsidR="009B2A38" w:rsidRPr="00015CE9">
          <w:rPr>
            <w:color w:val="000000"/>
          </w:rPr>
          <w:t xml:space="preserve"> </w:t>
        </w:r>
      </w:ins>
      <w:r w:rsidRPr="00015CE9">
        <w:rPr>
          <w:color w:val="000000"/>
        </w:rPr>
        <w:t>space, sending live video feeds as images to an IoT platform that acts as both server and website. This web interface empowers administrators to manage</w:t>
      </w:r>
      <w:ins w:id="275" w:author="HP" w:date="2024-06-27T12:29:00Z">
        <w:r w:rsidR="003A5D91">
          <w:rPr>
            <w:color w:val="000000"/>
          </w:rPr>
          <w:t xml:space="preserve"> areas</w:t>
        </w:r>
      </w:ins>
      <w:del w:id="276" w:author="HP" w:date="2024-06-27T12:28:00Z">
        <w:r w:rsidRPr="00015CE9" w:rsidDel="003A5D91">
          <w:rPr>
            <w:color w:val="000000"/>
          </w:rPr>
          <w:delText xml:space="preserve"> labs</w:delText>
        </w:r>
      </w:del>
      <w:r w:rsidRPr="00015CE9">
        <w:rPr>
          <w:color w:val="000000"/>
        </w:rPr>
        <w:t>, configure camera settings, and define crucial Regions of Interest (ROIs) within the lab for occupancy detection. These ROIs are user-defined areas where the system focuses its image processing efforts.</w:t>
      </w:r>
    </w:p>
    <w:p w14:paraId="6FF41534" w14:textId="77777777" w:rsidR="00015CE9" w:rsidRPr="00015CE9" w:rsidRDefault="00015CE9" w:rsidP="008C02E7">
      <w:pPr>
        <w:pBdr>
          <w:top w:val="nil"/>
          <w:left w:val="nil"/>
          <w:bottom w:val="nil"/>
          <w:right w:val="nil"/>
          <w:between w:val="nil"/>
        </w:pBdr>
        <w:spacing w:line="360" w:lineRule="auto"/>
        <w:jc w:val="both"/>
        <w:rPr>
          <w:color w:val="000000"/>
        </w:rPr>
      </w:pPr>
    </w:p>
    <w:p w14:paraId="01DE723E" w14:textId="77777777" w:rsidR="00015CE9" w:rsidRPr="00015CE9" w:rsidRDefault="00015CE9" w:rsidP="008C02E7">
      <w:pPr>
        <w:pBdr>
          <w:top w:val="nil"/>
          <w:left w:val="nil"/>
          <w:bottom w:val="nil"/>
          <w:right w:val="nil"/>
          <w:between w:val="nil"/>
        </w:pBdr>
        <w:spacing w:line="360" w:lineRule="auto"/>
        <w:jc w:val="both"/>
        <w:rPr>
          <w:color w:val="000000"/>
        </w:rPr>
      </w:pPr>
      <w:r w:rsidRPr="00015CE9">
        <w:rPr>
          <w:color w:val="000000"/>
        </w:rPr>
        <w:t>An IoT box, typically a Raspberry Pi, receives these image feeds and ROI coordinates from the platform. It then implements digital image processing algorithms specifically on the defined ROIs to detect human presence and minimize false positives triggered by non-human movement. The processed results, indicating human presence or absence, are then sent back to the IoT platform.</w:t>
      </w:r>
    </w:p>
    <w:p w14:paraId="4DD15BDC" w14:textId="77777777" w:rsidR="00015CE9" w:rsidRPr="00015CE9" w:rsidRDefault="00015CE9" w:rsidP="008C02E7">
      <w:pPr>
        <w:pBdr>
          <w:top w:val="nil"/>
          <w:left w:val="nil"/>
          <w:bottom w:val="nil"/>
          <w:right w:val="nil"/>
          <w:between w:val="nil"/>
        </w:pBdr>
        <w:spacing w:line="360" w:lineRule="auto"/>
        <w:jc w:val="both"/>
        <w:rPr>
          <w:color w:val="000000"/>
        </w:rPr>
      </w:pPr>
    </w:p>
    <w:p w14:paraId="73BDEE9F" w14:textId="6B5E6507" w:rsidR="00015CE9" w:rsidRPr="00015CE9" w:rsidRDefault="00015CE9" w:rsidP="008C02E7">
      <w:pPr>
        <w:pBdr>
          <w:top w:val="nil"/>
          <w:left w:val="nil"/>
          <w:bottom w:val="nil"/>
          <w:right w:val="nil"/>
          <w:between w:val="nil"/>
        </w:pBdr>
        <w:spacing w:line="360" w:lineRule="auto"/>
        <w:jc w:val="both"/>
        <w:rPr>
          <w:color w:val="000000"/>
        </w:rPr>
      </w:pPr>
      <w:r w:rsidRPr="00015CE9">
        <w:rPr>
          <w:color w:val="000000"/>
        </w:rPr>
        <w:t xml:space="preserve">Based on this occupancy information, the IoT platform instructs a smart board to control the power supply to </w:t>
      </w:r>
      <w:del w:id="277" w:author="Ahmad Imran" w:date="2024-06-13T13:18:00Z">
        <w:r w:rsidRPr="00015CE9" w:rsidDel="009B2A38">
          <w:rPr>
            <w:color w:val="000000"/>
          </w:rPr>
          <w:delText xml:space="preserve">laboratory </w:delText>
        </w:r>
      </w:del>
      <w:ins w:id="278" w:author="Ahmad Imran" w:date="2024-06-13T13:18:00Z">
        <w:r w:rsidR="009B2A38">
          <w:rPr>
            <w:color w:val="000000"/>
          </w:rPr>
          <w:t>building</w:t>
        </w:r>
        <w:r w:rsidR="009B2A38" w:rsidRPr="00015CE9">
          <w:rPr>
            <w:color w:val="000000"/>
          </w:rPr>
          <w:t xml:space="preserve"> </w:t>
        </w:r>
      </w:ins>
      <w:r w:rsidRPr="00015CE9">
        <w:rPr>
          <w:color w:val="000000"/>
        </w:rPr>
        <w:t>equipment</w:t>
      </w:r>
      <w:ins w:id="279" w:author="Ahmad Imran" w:date="2024-06-13T13:18:00Z">
        <w:r w:rsidR="009B2A38">
          <w:rPr>
            <w:color w:val="000000"/>
          </w:rPr>
          <w:t xml:space="preserve"> and electrical appliances</w:t>
        </w:r>
      </w:ins>
      <w:r w:rsidRPr="00015CE9">
        <w:rPr>
          <w:color w:val="000000"/>
        </w:rPr>
        <w:t>. If human presence is detected, the power remains on. Conversely, if no presence is detected for a set duration, the power is switched off.</w:t>
      </w:r>
    </w:p>
    <w:p w14:paraId="58784997" w14:textId="77777777" w:rsidR="00015CE9" w:rsidRPr="00015CE9" w:rsidRDefault="00015CE9" w:rsidP="008C02E7">
      <w:pPr>
        <w:pBdr>
          <w:top w:val="nil"/>
          <w:left w:val="nil"/>
          <w:bottom w:val="nil"/>
          <w:right w:val="nil"/>
          <w:between w:val="nil"/>
        </w:pBdr>
        <w:spacing w:line="360" w:lineRule="auto"/>
        <w:jc w:val="both"/>
        <w:rPr>
          <w:color w:val="000000"/>
        </w:rPr>
      </w:pPr>
    </w:p>
    <w:p w14:paraId="19ABFB34" w14:textId="45B6B20D" w:rsidR="00015CE9" w:rsidRPr="00015CE9" w:rsidRDefault="00DC64D5" w:rsidP="008C02E7">
      <w:pPr>
        <w:pBdr>
          <w:top w:val="nil"/>
          <w:left w:val="nil"/>
          <w:bottom w:val="nil"/>
          <w:right w:val="nil"/>
          <w:between w:val="nil"/>
        </w:pBdr>
        <w:spacing w:line="360" w:lineRule="auto"/>
        <w:jc w:val="both"/>
        <w:rPr>
          <w:color w:val="000000"/>
        </w:rPr>
      </w:pPr>
      <w:r>
        <w:rPr>
          <w:color w:val="000000"/>
        </w:rPr>
        <w:t>A</w:t>
      </w:r>
      <w:r w:rsidR="00015CE9" w:rsidRPr="00015CE9">
        <w:rPr>
          <w:color w:val="000000"/>
        </w:rPr>
        <w:t xml:space="preserve"> Desktop Agent </w:t>
      </w:r>
      <w:r>
        <w:rPr>
          <w:color w:val="000000"/>
        </w:rPr>
        <w:t>is</w:t>
      </w:r>
      <w:r w:rsidR="00015CE9" w:rsidRPr="00015CE9">
        <w:rPr>
          <w:color w:val="000000"/>
        </w:rPr>
        <w:t xml:space="preserve"> installed on individual PCs within the lab. This agent offers both manual and automatic operation modes. In manual mode, the PC remains powered on regardless of occupancy detection within the ROI. In automatic mode, the PC powers off based on the occupancy information received from the IoT platform.</w:t>
      </w:r>
    </w:p>
    <w:p w14:paraId="75D0A918" w14:textId="77777777" w:rsidR="00015CE9" w:rsidRPr="00015CE9" w:rsidRDefault="00015CE9" w:rsidP="008C02E7">
      <w:pPr>
        <w:pBdr>
          <w:top w:val="nil"/>
          <w:left w:val="nil"/>
          <w:bottom w:val="nil"/>
          <w:right w:val="nil"/>
          <w:between w:val="nil"/>
        </w:pBdr>
        <w:spacing w:line="360" w:lineRule="auto"/>
        <w:jc w:val="both"/>
        <w:rPr>
          <w:color w:val="000000"/>
        </w:rPr>
      </w:pPr>
    </w:p>
    <w:p w14:paraId="6784E2A9" w14:textId="262DD93E" w:rsidR="00A52BB1" w:rsidRDefault="00015CE9" w:rsidP="008C02E7">
      <w:pPr>
        <w:pBdr>
          <w:top w:val="nil"/>
          <w:left w:val="nil"/>
          <w:bottom w:val="nil"/>
          <w:right w:val="nil"/>
          <w:between w:val="nil"/>
        </w:pBdr>
        <w:spacing w:line="360" w:lineRule="auto"/>
        <w:jc w:val="both"/>
        <w:rPr>
          <w:color w:val="000000"/>
        </w:rPr>
      </w:pPr>
      <w:r w:rsidRPr="00015CE9">
        <w:rPr>
          <w:color w:val="000000"/>
        </w:rPr>
        <w:t xml:space="preserve">Through this interplay of components, the system delivers a comprehensive solution for automatic energy management in </w:t>
      </w:r>
      <w:del w:id="280" w:author="Azfar Tariq" w:date="2024-06-26T21:56:00Z">
        <w:r w:rsidRPr="00015CE9" w:rsidDel="00F3212C">
          <w:rPr>
            <w:color w:val="000000"/>
          </w:rPr>
          <w:delText>laboratories</w:delText>
        </w:r>
      </w:del>
      <w:ins w:id="281" w:author="Azfar Tariq" w:date="2024-06-26T21:56:00Z">
        <w:r w:rsidR="00F3212C">
          <w:rPr>
            <w:color w:val="000000"/>
          </w:rPr>
          <w:t>commercial areas</w:t>
        </w:r>
      </w:ins>
      <w:r w:rsidRPr="00015CE9">
        <w:rPr>
          <w:color w:val="000000"/>
        </w:rPr>
        <w:t>, promoting efficient electricity usage and cost savings.</w:t>
      </w:r>
    </w:p>
    <w:p w14:paraId="6FF86E91" w14:textId="77777777" w:rsidR="00A52BB1" w:rsidRDefault="00383C48" w:rsidP="00530747">
      <w:pPr>
        <w:pStyle w:val="Heading2"/>
        <w:numPr>
          <w:ilvl w:val="2"/>
          <w:numId w:val="9"/>
        </w:numPr>
        <w:jc w:val="both"/>
        <w:rPr>
          <w:rFonts w:eastAsia="Times New Roman" w:cs="Times New Roman"/>
          <w:sz w:val="28"/>
          <w:szCs w:val="28"/>
        </w:rPr>
      </w:pPr>
      <w:bookmarkStart w:id="282" w:name="_Toc167959071"/>
      <w:r>
        <w:rPr>
          <w:rFonts w:eastAsia="Times New Roman" w:cs="Times New Roman"/>
          <w:sz w:val="28"/>
          <w:szCs w:val="28"/>
        </w:rPr>
        <w:t>User Classes and Characteristics</w:t>
      </w:r>
      <w:bookmarkEnd w:id="282"/>
    </w:p>
    <w:p w14:paraId="0486EFA9" w14:textId="7DCFAFA0" w:rsidR="00A52BB1" w:rsidRDefault="00995DAF" w:rsidP="008C02E7">
      <w:pPr>
        <w:pBdr>
          <w:top w:val="nil"/>
          <w:left w:val="nil"/>
          <w:bottom w:val="nil"/>
          <w:right w:val="nil"/>
          <w:between w:val="nil"/>
        </w:pBdr>
        <w:spacing w:line="360" w:lineRule="auto"/>
        <w:jc w:val="both"/>
        <w:rPr>
          <w:color w:val="000000"/>
        </w:rPr>
      </w:pPr>
      <w:r w:rsidRPr="00995DAF">
        <w:rPr>
          <w:color w:val="000000"/>
        </w:rPr>
        <w:t>There are no classes in implementation.</w:t>
      </w:r>
    </w:p>
    <w:p w14:paraId="47A4DA18" w14:textId="77777777" w:rsidR="00A52BB1" w:rsidRDefault="00383C48" w:rsidP="00530747">
      <w:pPr>
        <w:pStyle w:val="Heading2"/>
        <w:numPr>
          <w:ilvl w:val="2"/>
          <w:numId w:val="9"/>
        </w:numPr>
        <w:jc w:val="both"/>
        <w:rPr>
          <w:rFonts w:eastAsia="Times New Roman" w:cs="Times New Roman"/>
          <w:sz w:val="28"/>
          <w:szCs w:val="28"/>
        </w:rPr>
      </w:pPr>
      <w:bookmarkStart w:id="283" w:name="_Toc167959072"/>
      <w:r>
        <w:rPr>
          <w:rFonts w:eastAsia="Times New Roman" w:cs="Times New Roman"/>
          <w:sz w:val="28"/>
          <w:szCs w:val="28"/>
        </w:rPr>
        <w:t>Operating Environment</w:t>
      </w:r>
      <w:bookmarkEnd w:id="283"/>
    </w:p>
    <w:p w14:paraId="5E2BB6E0" w14:textId="77777777" w:rsidR="00431E14" w:rsidRDefault="00431E14" w:rsidP="008C02E7">
      <w:pPr>
        <w:pStyle w:val="NormalWeb"/>
        <w:spacing w:line="360" w:lineRule="auto"/>
        <w:jc w:val="both"/>
      </w:pPr>
      <w:r>
        <w:rPr>
          <w:rStyle w:val="Strong"/>
        </w:rPr>
        <w:t>OE-1: Hardware Requirements</w:t>
      </w:r>
    </w:p>
    <w:p w14:paraId="4E13A264" w14:textId="77777777" w:rsidR="00431E14" w:rsidRDefault="00431E14" w:rsidP="008C02E7">
      <w:pPr>
        <w:pStyle w:val="NormalWeb"/>
        <w:spacing w:line="360" w:lineRule="auto"/>
        <w:jc w:val="both"/>
      </w:pPr>
      <w:r>
        <w:t>The system requires the following hardware components:</w:t>
      </w:r>
    </w:p>
    <w:p w14:paraId="6249A932" w14:textId="7CBEE907" w:rsidR="00431E14" w:rsidRDefault="003A5059" w:rsidP="00530747">
      <w:pPr>
        <w:pStyle w:val="NormalWeb"/>
        <w:numPr>
          <w:ilvl w:val="0"/>
          <w:numId w:val="13"/>
        </w:numPr>
        <w:spacing w:line="360" w:lineRule="auto"/>
        <w:jc w:val="both"/>
      </w:pPr>
      <w:r>
        <w:rPr>
          <w:rStyle w:val="Strong"/>
          <w:b w:val="0"/>
          <w:bCs w:val="0"/>
        </w:rPr>
        <w:t>A high-resolution camera</w:t>
      </w:r>
      <w:r w:rsidR="00431E14">
        <w:t xml:space="preserve"> with a minimum resolution of 720p for capturing clear images for occupancy detection.</w:t>
      </w:r>
    </w:p>
    <w:p w14:paraId="3EECDF52" w14:textId="4AB2042A" w:rsidR="00431E14" w:rsidRDefault="00431E14" w:rsidP="00530747">
      <w:pPr>
        <w:pStyle w:val="NormalWeb"/>
        <w:numPr>
          <w:ilvl w:val="0"/>
          <w:numId w:val="13"/>
        </w:numPr>
        <w:spacing w:line="360" w:lineRule="auto"/>
        <w:jc w:val="both"/>
      </w:pPr>
      <w:r w:rsidRPr="003A5059">
        <w:rPr>
          <w:rStyle w:val="Strong"/>
          <w:b w:val="0"/>
          <w:bCs w:val="0"/>
        </w:rPr>
        <w:t>IoT Box</w:t>
      </w:r>
      <w:r w:rsidR="003A5059">
        <w:rPr>
          <w:rStyle w:val="Strong"/>
          <w:b w:val="0"/>
          <w:bCs w:val="0"/>
        </w:rPr>
        <w:t xml:space="preserve"> which consists of a</w:t>
      </w:r>
      <w:r>
        <w:t xml:space="preserve"> device like a Raspberry Pi 3 Model B or later to handle image processing. </w:t>
      </w:r>
    </w:p>
    <w:p w14:paraId="204025CE" w14:textId="4E4C39A7" w:rsidR="00431E14" w:rsidRDefault="00431E14" w:rsidP="00530747">
      <w:pPr>
        <w:pStyle w:val="NormalWeb"/>
        <w:numPr>
          <w:ilvl w:val="0"/>
          <w:numId w:val="13"/>
        </w:numPr>
        <w:spacing w:line="360" w:lineRule="auto"/>
        <w:jc w:val="both"/>
      </w:pPr>
      <w:r w:rsidRPr="00D3516B">
        <w:rPr>
          <w:rStyle w:val="Strong"/>
          <w:b w:val="0"/>
          <w:bCs w:val="0"/>
        </w:rPr>
        <w:t>Smart Boards</w:t>
      </w:r>
      <w:r w:rsidR="000918C0">
        <w:rPr>
          <w:rStyle w:val="Strong"/>
          <w:b w:val="0"/>
          <w:bCs w:val="0"/>
        </w:rPr>
        <w:t xml:space="preserve"> for</w:t>
      </w:r>
      <w:r>
        <w:t xml:space="preserve"> electrical outlets</w:t>
      </w:r>
      <w:r w:rsidR="00D3516B">
        <w:t>.</w:t>
      </w:r>
    </w:p>
    <w:p w14:paraId="57F72195" w14:textId="77777777" w:rsidR="00431E14" w:rsidRDefault="00431E14" w:rsidP="008C02E7">
      <w:pPr>
        <w:pStyle w:val="NormalWeb"/>
        <w:spacing w:line="360" w:lineRule="auto"/>
        <w:jc w:val="both"/>
      </w:pPr>
      <w:r>
        <w:rPr>
          <w:rStyle w:val="Strong"/>
        </w:rPr>
        <w:t>OE-2: Software Environment</w:t>
      </w:r>
    </w:p>
    <w:p w14:paraId="12AEF9FF" w14:textId="77777777" w:rsidR="000918C0" w:rsidRPr="00872BB7" w:rsidRDefault="000918C0" w:rsidP="00530747">
      <w:pPr>
        <w:pStyle w:val="InfoBlue"/>
        <w:numPr>
          <w:ilvl w:val="0"/>
          <w:numId w:val="14"/>
        </w:numPr>
        <w:spacing w:line="360" w:lineRule="auto"/>
      </w:pPr>
      <w:r w:rsidRPr="00872BB7">
        <w:t>Raspberry Pi OS (latest stable release)</w:t>
      </w:r>
    </w:p>
    <w:p w14:paraId="54075283" w14:textId="5789927E" w:rsidR="00431E14" w:rsidRPr="000918C0" w:rsidRDefault="00431E14" w:rsidP="00530747">
      <w:pPr>
        <w:pStyle w:val="NormalWeb"/>
        <w:numPr>
          <w:ilvl w:val="0"/>
          <w:numId w:val="14"/>
        </w:numPr>
        <w:spacing w:line="360" w:lineRule="auto"/>
        <w:jc w:val="both"/>
        <w:rPr>
          <w:b/>
          <w:bCs/>
        </w:rPr>
      </w:pPr>
      <w:r w:rsidRPr="000918C0">
        <w:rPr>
          <w:rStyle w:val="Strong"/>
          <w:b w:val="0"/>
          <w:bCs w:val="0"/>
        </w:rPr>
        <w:t>Image Processing Library</w:t>
      </w:r>
      <w:r w:rsidR="000918C0" w:rsidRPr="000918C0">
        <w:rPr>
          <w:rStyle w:val="Strong"/>
          <w:b w:val="0"/>
          <w:bCs w:val="0"/>
        </w:rPr>
        <w:t xml:space="preserve"> like Yolo 5 and OpenCV</w:t>
      </w:r>
    </w:p>
    <w:p w14:paraId="4E157B34" w14:textId="77777777" w:rsidR="00BD591A" w:rsidRDefault="000918C0" w:rsidP="00530747">
      <w:pPr>
        <w:pStyle w:val="InfoBlue"/>
        <w:numPr>
          <w:ilvl w:val="0"/>
          <w:numId w:val="14"/>
        </w:numPr>
        <w:spacing w:line="360" w:lineRule="auto"/>
      </w:pPr>
      <w:r w:rsidRPr="00872BB7">
        <w:t>Web server operating systems, including Linux (Ubuntu 18.04 LTS), Apache (version 2.4), and Nginx (version 1.16)</w:t>
      </w:r>
    </w:p>
    <w:p w14:paraId="412EF839" w14:textId="77777777" w:rsidR="00DC0259" w:rsidRDefault="00BD591A" w:rsidP="008C02E7">
      <w:pPr>
        <w:pStyle w:val="InfoBlue"/>
        <w:spacing w:line="360" w:lineRule="auto"/>
        <w:ind w:left="0"/>
      </w:pPr>
      <w:r w:rsidRPr="00BD591A">
        <w:rPr>
          <w:b/>
        </w:rPr>
        <w:t>OE-3</w:t>
      </w:r>
      <w:r w:rsidRPr="00872BB7">
        <w:t>: The System shall be accessible from standard web browsers, including but not limited to:</w:t>
      </w:r>
    </w:p>
    <w:p w14:paraId="79B5CAFC" w14:textId="12B4E7D8" w:rsidR="00BD591A" w:rsidRPr="00872BB7" w:rsidRDefault="00BD591A" w:rsidP="00530747">
      <w:pPr>
        <w:pStyle w:val="InfoBlue"/>
        <w:numPr>
          <w:ilvl w:val="0"/>
          <w:numId w:val="15"/>
        </w:numPr>
        <w:spacing w:line="360" w:lineRule="auto"/>
      </w:pPr>
      <w:r w:rsidRPr="00872BB7">
        <w:t>Google Chrome (latest version)</w:t>
      </w:r>
    </w:p>
    <w:p w14:paraId="4E392526" w14:textId="77777777" w:rsidR="00BD591A" w:rsidRPr="00872BB7" w:rsidRDefault="00BD591A" w:rsidP="00530747">
      <w:pPr>
        <w:pStyle w:val="InfoBlue"/>
        <w:numPr>
          <w:ilvl w:val="0"/>
          <w:numId w:val="15"/>
        </w:numPr>
        <w:spacing w:line="360" w:lineRule="auto"/>
      </w:pPr>
      <w:r w:rsidRPr="00872BB7">
        <w:t>Mozilla Firefox (latest version)</w:t>
      </w:r>
    </w:p>
    <w:p w14:paraId="01530989" w14:textId="77777777" w:rsidR="00BD591A" w:rsidRPr="00872BB7" w:rsidRDefault="00BD591A" w:rsidP="00530747">
      <w:pPr>
        <w:pStyle w:val="InfoBlue"/>
        <w:numPr>
          <w:ilvl w:val="0"/>
          <w:numId w:val="15"/>
        </w:numPr>
        <w:spacing w:line="360" w:lineRule="auto"/>
      </w:pPr>
      <w:r w:rsidRPr="00872BB7">
        <w:t>Apple Safari (latest version)</w:t>
      </w:r>
    </w:p>
    <w:p w14:paraId="69A1815E" w14:textId="77777777" w:rsidR="00BD591A" w:rsidRPr="00872BB7" w:rsidRDefault="00BD591A" w:rsidP="00530747">
      <w:pPr>
        <w:pStyle w:val="InfoBlue"/>
        <w:numPr>
          <w:ilvl w:val="0"/>
          <w:numId w:val="15"/>
        </w:numPr>
        <w:spacing w:line="360" w:lineRule="auto"/>
      </w:pPr>
      <w:r w:rsidRPr="00872BB7">
        <w:lastRenderedPageBreak/>
        <w:t>Microsoft Edge (latest version)</w:t>
      </w:r>
    </w:p>
    <w:p w14:paraId="73ECE09E" w14:textId="77777777" w:rsidR="00BD591A" w:rsidRPr="00872BB7" w:rsidRDefault="00BD591A" w:rsidP="00530747">
      <w:pPr>
        <w:pStyle w:val="InfoBlue"/>
        <w:numPr>
          <w:ilvl w:val="0"/>
          <w:numId w:val="15"/>
        </w:numPr>
        <w:spacing w:line="360" w:lineRule="auto"/>
      </w:pPr>
      <w:r w:rsidRPr="00872BB7">
        <w:t>Opera (latest version)</w:t>
      </w:r>
    </w:p>
    <w:p w14:paraId="37F607E7" w14:textId="2E1F1ADE" w:rsidR="00431E14" w:rsidRDefault="00431E14" w:rsidP="008C02E7">
      <w:pPr>
        <w:pStyle w:val="NormalWeb"/>
        <w:spacing w:line="360" w:lineRule="auto"/>
        <w:jc w:val="both"/>
      </w:pPr>
      <w:r>
        <w:rPr>
          <w:rStyle w:val="Strong"/>
        </w:rPr>
        <w:t xml:space="preserve">OE-4: </w:t>
      </w:r>
      <w:r>
        <w:t>A stable</w:t>
      </w:r>
      <w:r w:rsidR="00DC495F">
        <w:t xml:space="preserve"> local</w:t>
      </w:r>
      <w:r>
        <w:t xml:space="preserve"> network connection within the </w:t>
      </w:r>
      <w:del w:id="284" w:author="Ahmad Imran" w:date="2024-06-13T13:19:00Z">
        <w:r w:rsidDel="008E0AED">
          <w:delText xml:space="preserve">laboratory </w:delText>
        </w:r>
      </w:del>
      <w:ins w:id="285" w:author="Ahmad Imran" w:date="2024-06-13T13:19:00Z">
        <w:r w:rsidR="008E0AED">
          <w:t xml:space="preserve">building </w:t>
        </w:r>
      </w:ins>
      <w:del w:id="286" w:author="Ahmad Imran" w:date="2024-06-13T13:19:00Z">
        <w:r w:rsidDel="008E0AED">
          <w:delText xml:space="preserve">environment </w:delText>
        </w:r>
      </w:del>
      <w:r>
        <w:t>is essential to facilitate communication between all system components.</w:t>
      </w:r>
    </w:p>
    <w:p w14:paraId="287152E5" w14:textId="149B263D" w:rsidR="000E1E79" w:rsidRDefault="000E1E79" w:rsidP="008C02E7">
      <w:pPr>
        <w:pStyle w:val="InfoBlue"/>
        <w:spacing w:line="360" w:lineRule="auto"/>
        <w:ind w:left="0"/>
      </w:pPr>
      <w:r w:rsidRPr="00872BB7">
        <w:rPr>
          <w:b/>
        </w:rPr>
        <w:t>OE-</w:t>
      </w:r>
      <w:r>
        <w:rPr>
          <w:b/>
        </w:rPr>
        <w:t>5</w:t>
      </w:r>
      <w:r w:rsidRPr="00872BB7">
        <w:t xml:space="preserve">: The System shall operate effectively in </w:t>
      </w:r>
      <w:del w:id="287" w:author="Ahmad Imran" w:date="2024-06-13T13:19:00Z">
        <w:r w:rsidRPr="00872BB7" w:rsidDel="008E0AED">
          <w:delText xml:space="preserve">laboratory </w:delText>
        </w:r>
      </w:del>
      <w:ins w:id="288" w:author="Ahmad Imran" w:date="2024-06-13T13:19:00Z">
        <w:r w:rsidR="008E0AED">
          <w:t>buildings</w:t>
        </w:r>
        <w:r w:rsidR="008E0AED" w:rsidRPr="00872BB7">
          <w:t xml:space="preserve"> </w:t>
        </w:r>
      </w:ins>
      <w:del w:id="289" w:author="Ahmad Imran" w:date="2024-06-13T13:19:00Z">
        <w:r w:rsidRPr="00872BB7" w:rsidDel="008E0AED">
          <w:delText xml:space="preserve">environments </w:delText>
        </w:r>
      </w:del>
      <w:r w:rsidRPr="00872BB7">
        <w:t>with varying lighting conditions and configurations.</w:t>
      </w:r>
    </w:p>
    <w:p w14:paraId="2B844FF5" w14:textId="77777777" w:rsidR="000E1E79" w:rsidRPr="000E1E79" w:rsidRDefault="000E1E79" w:rsidP="008C02E7">
      <w:pPr>
        <w:pStyle w:val="BodyText"/>
        <w:spacing w:line="360" w:lineRule="auto"/>
        <w:jc w:val="both"/>
      </w:pPr>
    </w:p>
    <w:p w14:paraId="1E85D543" w14:textId="2B6FB784" w:rsidR="000E1E79" w:rsidRDefault="000E1E79" w:rsidP="008C02E7">
      <w:pPr>
        <w:pStyle w:val="InfoBlue"/>
        <w:spacing w:line="360" w:lineRule="auto"/>
        <w:ind w:left="0"/>
      </w:pPr>
      <w:r w:rsidRPr="00872BB7">
        <w:rPr>
          <w:b/>
        </w:rPr>
        <w:t>OE-</w:t>
      </w:r>
      <w:r>
        <w:rPr>
          <w:b/>
        </w:rPr>
        <w:t>6</w:t>
      </w:r>
      <w:r w:rsidRPr="00872BB7">
        <w:t>: The System shall provide documentation and support for organizations integrating the solution, including educational institutions, technology providers, and hosting partners.</w:t>
      </w:r>
    </w:p>
    <w:p w14:paraId="6A5339B6" w14:textId="77777777" w:rsidR="000E1E79" w:rsidRPr="000E1E79" w:rsidRDefault="000E1E79" w:rsidP="008C02E7">
      <w:pPr>
        <w:pStyle w:val="BodyText"/>
        <w:spacing w:line="360" w:lineRule="auto"/>
        <w:jc w:val="both"/>
      </w:pPr>
    </w:p>
    <w:p w14:paraId="174DA591" w14:textId="77777777" w:rsidR="00A52BB1" w:rsidRDefault="00383C48" w:rsidP="00530747">
      <w:pPr>
        <w:pStyle w:val="Heading2"/>
        <w:numPr>
          <w:ilvl w:val="2"/>
          <w:numId w:val="9"/>
        </w:numPr>
        <w:jc w:val="both"/>
        <w:rPr>
          <w:rFonts w:eastAsia="Times New Roman" w:cs="Times New Roman"/>
          <w:sz w:val="28"/>
          <w:szCs w:val="28"/>
        </w:rPr>
      </w:pPr>
      <w:bookmarkStart w:id="290" w:name="_Toc167959073"/>
      <w:r>
        <w:rPr>
          <w:rFonts w:eastAsia="Times New Roman" w:cs="Times New Roman"/>
          <w:sz w:val="28"/>
          <w:szCs w:val="28"/>
        </w:rPr>
        <w:t>Design and Implementation Constraints</w:t>
      </w:r>
      <w:bookmarkEnd w:id="290"/>
    </w:p>
    <w:p w14:paraId="5B8B753C" w14:textId="77777777" w:rsidR="000E1E79" w:rsidRPr="000E1E79" w:rsidRDefault="000E1E79" w:rsidP="008C02E7">
      <w:pPr>
        <w:pBdr>
          <w:top w:val="nil"/>
          <w:left w:val="nil"/>
          <w:bottom w:val="nil"/>
          <w:right w:val="nil"/>
          <w:between w:val="nil"/>
        </w:pBdr>
        <w:spacing w:line="360" w:lineRule="auto"/>
        <w:jc w:val="both"/>
        <w:rPr>
          <w:color w:val="000000"/>
        </w:rPr>
      </w:pPr>
      <w:r w:rsidRPr="00F15E7B">
        <w:rPr>
          <w:b/>
          <w:bCs/>
          <w:color w:val="000000"/>
        </w:rPr>
        <w:t>CON-1</w:t>
      </w:r>
      <w:r w:rsidRPr="000E1E79">
        <w:rPr>
          <w:color w:val="000000"/>
        </w:rPr>
        <w:t>: The image processing algorithms for occupancy detection shall be implemented using Python and OpenCV:</w:t>
      </w:r>
    </w:p>
    <w:p w14:paraId="101D6A19" w14:textId="77777777" w:rsidR="000E1E79" w:rsidRPr="000E1E79" w:rsidRDefault="000E1E79" w:rsidP="008C02E7">
      <w:pPr>
        <w:pBdr>
          <w:top w:val="nil"/>
          <w:left w:val="nil"/>
          <w:bottom w:val="nil"/>
          <w:right w:val="nil"/>
          <w:between w:val="nil"/>
        </w:pBdr>
        <w:spacing w:line="360" w:lineRule="auto"/>
        <w:jc w:val="both"/>
        <w:rPr>
          <w:color w:val="000000"/>
        </w:rPr>
      </w:pPr>
    </w:p>
    <w:p w14:paraId="537BF8C1" w14:textId="77777777" w:rsidR="000E1E79" w:rsidRDefault="000E1E79" w:rsidP="008C02E7">
      <w:pPr>
        <w:pBdr>
          <w:top w:val="nil"/>
          <w:left w:val="nil"/>
          <w:bottom w:val="nil"/>
          <w:right w:val="nil"/>
          <w:between w:val="nil"/>
        </w:pBdr>
        <w:spacing w:line="360" w:lineRule="auto"/>
        <w:jc w:val="both"/>
        <w:rPr>
          <w:color w:val="000000"/>
        </w:rPr>
      </w:pPr>
      <w:r w:rsidRPr="00465B36">
        <w:rPr>
          <w:b/>
          <w:bCs/>
          <w:color w:val="000000"/>
        </w:rPr>
        <w:t>Rationale</w:t>
      </w:r>
      <w:r w:rsidRPr="000E1E79">
        <w:rPr>
          <w:color w:val="000000"/>
        </w:rPr>
        <w:t>: Python offers a rich set of libraries and is widely used for computer vision applications. OpenCV is a robust and well-established library specifically designed for image processing, making it suitable for the project's requirements.</w:t>
      </w:r>
    </w:p>
    <w:p w14:paraId="459C9B69" w14:textId="1CB01963" w:rsidR="00F15E7B" w:rsidRDefault="00F15E7B" w:rsidP="008C02E7">
      <w:pPr>
        <w:pBdr>
          <w:top w:val="nil"/>
          <w:left w:val="nil"/>
          <w:bottom w:val="nil"/>
          <w:right w:val="nil"/>
          <w:between w:val="nil"/>
        </w:pBdr>
        <w:spacing w:line="360" w:lineRule="auto"/>
        <w:jc w:val="both"/>
        <w:rPr>
          <w:color w:val="000000"/>
        </w:rPr>
      </w:pPr>
    </w:p>
    <w:p w14:paraId="038AF544" w14:textId="46BC3ECA" w:rsidR="00F15E7B" w:rsidRDefault="00F15E7B" w:rsidP="008C02E7">
      <w:pPr>
        <w:pBdr>
          <w:top w:val="nil"/>
          <w:left w:val="nil"/>
          <w:bottom w:val="nil"/>
          <w:right w:val="nil"/>
          <w:between w:val="nil"/>
        </w:pBdr>
        <w:spacing w:line="360" w:lineRule="auto"/>
        <w:jc w:val="both"/>
        <w:rPr>
          <w:color w:val="000000"/>
        </w:rPr>
      </w:pPr>
      <w:r w:rsidRPr="00F15E7B">
        <w:rPr>
          <w:b/>
          <w:bCs/>
          <w:color w:val="000000"/>
        </w:rPr>
        <w:t>CON-2:</w:t>
      </w:r>
      <w:r w:rsidRPr="00F15E7B">
        <w:rPr>
          <w:color w:val="000000"/>
        </w:rPr>
        <w:t xml:space="preserve"> The Desktop Agent</w:t>
      </w:r>
      <w:del w:id="291" w:author="Ahmad Imran" w:date="2024-06-13T13:23:00Z">
        <w:r w:rsidRPr="00F15E7B" w:rsidDel="00F8625F">
          <w:rPr>
            <w:color w:val="000000"/>
          </w:rPr>
          <w:delText xml:space="preserve"> software</w:delText>
        </w:r>
      </w:del>
      <w:r w:rsidR="00465B36">
        <w:rPr>
          <w:color w:val="000000"/>
        </w:rPr>
        <w:t xml:space="preserve"> is developed</w:t>
      </w:r>
      <w:r w:rsidRPr="00F15E7B">
        <w:rPr>
          <w:color w:val="000000"/>
        </w:rPr>
        <w:t xml:space="preserve"> using a programming language compatible with various operating systems</w:t>
      </w:r>
      <w:r w:rsidR="00465B36">
        <w:rPr>
          <w:color w:val="000000"/>
        </w:rPr>
        <w:t>.</w:t>
      </w:r>
    </w:p>
    <w:p w14:paraId="23402C29" w14:textId="77777777" w:rsidR="00465B36" w:rsidRPr="00F15E7B" w:rsidRDefault="00465B36" w:rsidP="008C02E7">
      <w:pPr>
        <w:pBdr>
          <w:top w:val="nil"/>
          <w:left w:val="nil"/>
          <w:bottom w:val="nil"/>
          <w:right w:val="nil"/>
          <w:between w:val="nil"/>
        </w:pBdr>
        <w:spacing w:line="360" w:lineRule="auto"/>
        <w:jc w:val="both"/>
        <w:rPr>
          <w:color w:val="000000"/>
        </w:rPr>
      </w:pPr>
    </w:p>
    <w:p w14:paraId="42554EB1" w14:textId="1FBF6CB2" w:rsidR="00572018" w:rsidRPr="000E1E79" w:rsidRDefault="00F15E7B" w:rsidP="008C02E7">
      <w:pPr>
        <w:pBdr>
          <w:top w:val="nil"/>
          <w:left w:val="nil"/>
          <w:bottom w:val="nil"/>
          <w:right w:val="nil"/>
          <w:between w:val="nil"/>
        </w:pBdr>
        <w:spacing w:line="360" w:lineRule="auto"/>
        <w:jc w:val="both"/>
        <w:rPr>
          <w:color w:val="000000"/>
        </w:rPr>
      </w:pPr>
      <w:r w:rsidRPr="00465B36">
        <w:rPr>
          <w:b/>
          <w:bCs/>
          <w:color w:val="000000"/>
        </w:rPr>
        <w:t>Rationale:</w:t>
      </w:r>
      <w:r w:rsidR="00E53106">
        <w:t xml:space="preserve"> Python is a widely used and versatile programming language well-suited for developing user interfaces. It offers a rich set of libraries for creating desktop applications with a clean and intuitive interface for </w:t>
      </w:r>
      <w:del w:id="292" w:author="Ahmad Imran" w:date="2024-06-13T13:19:00Z">
        <w:r w:rsidR="00E53106" w:rsidDel="00902795">
          <w:delText xml:space="preserve">laboratory </w:delText>
        </w:r>
      </w:del>
      <w:ins w:id="293" w:author="Ahmad Imran" w:date="2024-06-13T13:20:00Z">
        <w:r w:rsidR="00902795">
          <w:t>PC</w:t>
        </w:r>
      </w:ins>
      <w:ins w:id="294" w:author="Ahmad Imran" w:date="2024-06-13T13:19:00Z">
        <w:r w:rsidR="00902795">
          <w:t xml:space="preserve"> </w:t>
        </w:r>
      </w:ins>
      <w:r w:rsidR="00E53106">
        <w:t>users.</w:t>
      </w:r>
    </w:p>
    <w:p w14:paraId="5602DC61" w14:textId="77777777" w:rsidR="000E1E79" w:rsidRPr="000E1E79" w:rsidRDefault="000E1E79" w:rsidP="008C02E7">
      <w:pPr>
        <w:pBdr>
          <w:top w:val="nil"/>
          <w:left w:val="nil"/>
          <w:bottom w:val="nil"/>
          <w:right w:val="nil"/>
          <w:between w:val="nil"/>
        </w:pBdr>
        <w:spacing w:line="360" w:lineRule="auto"/>
        <w:jc w:val="both"/>
        <w:rPr>
          <w:color w:val="000000"/>
        </w:rPr>
      </w:pPr>
    </w:p>
    <w:p w14:paraId="46CD4E07" w14:textId="62C84B1D" w:rsidR="000E1E79" w:rsidRPr="000E1E79" w:rsidRDefault="000E1E79" w:rsidP="008C02E7">
      <w:pPr>
        <w:pBdr>
          <w:top w:val="nil"/>
          <w:left w:val="nil"/>
          <w:bottom w:val="nil"/>
          <w:right w:val="nil"/>
          <w:between w:val="nil"/>
        </w:pBdr>
        <w:spacing w:line="360" w:lineRule="auto"/>
        <w:jc w:val="both"/>
        <w:rPr>
          <w:color w:val="000000"/>
        </w:rPr>
      </w:pPr>
      <w:r w:rsidRPr="00E53106">
        <w:rPr>
          <w:b/>
          <w:bCs/>
          <w:color w:val="000000"/>
        </w:rPr>
        <w:t>CON-</w:t>
      </w:r>
      <w:r w:rsidR="00E53106" w:rsidRPr="00E53106">
        <w:rPr>
          <w:b/>
          <w:bCs/>
          <w:color w:val="000000"/>
        </w:rPr>
        <w:t>3</w:t>
      </w:r>
      <w:r w:rsidRPr="000E1E79">
        <w:rPr>
          <w:color w:val="000000"/>
        </w:rPr>
        <w:t>: The web-based user interface shall be developed using React:</w:t>
      </w:r>
    </w:p>
    <w:p w14:paraId="4D3745BF" w14:textId="77777777" w:rsidR="000E1E79" w:rsidRPr="000E1E79" w:rsidRDefault="000E1E79" w:rsidP="008C02E7">
      <w:pPr>
        <w:pBdr>
          <w:top w:val="nil"/>
          <w:left w:val="nil"/>
          <w:bottom w:val="nil"/>
          <w:right w:val="nil"/>
          <w:between w:val="nil"/>
        </w:pBdr>
        <w:spacing w:line="360" w:lineRule="auto"/>
        <w:jc w:val="both"/>
        <w:rPr>
          <w:color w:val="000000"/>
        </w:rPr>
      </w:pPr>
    </w:p>
    <w:p w14:paraId="5C7B9D1B" w14:textId="1806C45B" w:rsidR="000E1E79" w:rsidRDefault="000E1E79" w:rsidP="008C02E7">
      <w:pPr>
        <w:pBdr>
          <w:top w:val="nil"/>
          <w:left w:val="nil"/>
          <w:bottom w:val="nil"/>
          <w:right w:val="nil"/>
          <w:between w:val="nil"/>
        </w:pBdr>
        <w:spacing w:line="360" w:lineRule="auto"/>
        <w:jc w:val="both"/>
        <w:rPr>
          <w:color w:val="000000"/>
        </w:rPr>
      </w:pPr>
      <w:r w:rsidRPr="00E53106">
        <w:rPr>
          <w:b/>
          <w:bCs/>
          <w:color w:val="000000"/>
        </w:rPr>
        <w:lastRenderedPageBreak/>
        <w:t>Rationale:</w:t>
      </w:r>
      <w:r w:rsidRPr="000E1E79">
        <w:rPr>
          <w:color w:val="000000"/>
        </w:rPr>
        <w:t xml:space="preserve"> React is industry-standard technology that ensure cross-browser compatibility and responsiveness. It </w:t>
      </w:r>
      <w:r w:rsidR="00E53106" w:rsidRPr="000E1E79">
        <w:rPr>
          <w:color w:val="000000"/>
        </w:rPr>
        <w:t>provides</w:t>
      </w:r>
      <w:r w:rsidRPr="000E1E79">
        <w:rPr>
          <w:color w:val="000000"/>
        </w:rPr>
        <w:t xml:space="preserve"> a versatile and widely supported foundation for creating interactive and dynamic user interfaces.</w:t>
      </w:r>
    </w:p>
    <w:p w14:paraId="3839EDFC" w14:textId="77777777" w:rsidR="00F00C0C" w:rsidRDefault="00F00C0C" w:rsidP="008C02E7">
      <w:pPr>
        <w:pBdr>
          <w:top w:val="nil"/>
          <w:left w:val="nil"/>
          <w:bottom w:val="nil"/>
          <w:right w:val="nil"/>
          <w:between w:val="nil"/>
        </w:pBdr>
        <w:spacing w:line="360" w:lineRule="auto"/>
        <w:jc w:val="both"/>
        <w:rPr>
          <w:color w:val="000000"/>
        </w:rPr>
      </w:pPr>
    </w:p>
    <w:p w14:paraId="4375E450" w14:textId="43E67A98" w:rsidR="00670E60" w:rsidRDefault="00F00C0C" w:rsidP="008C02E7">
      <w:pPr>
        <w:pBdr>
          <w:top w:val="nil"/>
          <w:left w:val="nil"/>
          <w:bottom w:val="nil"/>
          <w:right w:val="nil"/>
          <w:between w:val="nil"/>
        </w:pBdr>
        <w:spacing w:line="360" w:lineRule="auto"/>
        <w:jc w:val="both"/>
      </w:pPr>
      <w:r>
        <w:rPr>
          <w:rStyle w:val="Strong"/>
        </w:rPr>
        <w:t>CON-4:</w:t>
      </w:r>
      <w:r>
        <w:t xml:space="preserve"> Node.js and Express.js will be used to develop the backend server-side logic of the IoT platform. </w:t>
      </w:r>
    </w:p>
    <w:p w14:paraId="3C78D472" w14:textId="77777777" w:rsidR="00F00C0C" w:rsidRDefault="00F00C0C" w:rsidP="008C02E7">
      <w:pPr>
        <w:pBdr>
          <w:top w:val="nil"/>
          <w:left w:val="nil"/>
          <w:bottom w:val="nil"/>
          <w:right w:val="nil"/>
          <w:between w:val="nil"/>
        </w:pBdr>
        <w:spacing w:line="360" w:lineRule="auto"/>
        <w:jc w:val="both"/>
      </w:pPr>
    </w:p>
    <w:p w14:paraId="77E38593" w14:textId="77777777" w:rsidR="00F00C0C" w:rsidRPr="000E1E79" w:rsidRDefault="00F00C0C" w:rsidP="008C02E7">
      <w:pPr>
        <w:pBdr>
          <w:top w:val="nil"/>
          <w:left w:val="nil"/>
          <w:bottom w:val="nil"/>
          <w:right w:val="nil"/>
          <w:between w:val="nil"/>
        </w:pBdr>
        <w:spacing w:line="360" w:lineRule="auto"/>
        <w:jc w:val="both"/>
        <w:rPr>
          <w:color w:val="000000"/>
        </w:rPr>
      </w:pPr>
      <w:r w:rsidRPr="00F00C0C">
        <w:rPr>
          <w:b/>
          <w:bCs/>
        </w:rPr>
        <w:t>Rationale:</w:t>
      </w:r>
      <w:r>
        <w:t xml:space="preserve"> This combination leverages JavaScript (Node.js) for efficient real-time development and simplifies web application creation with Express.js. It provides a robust foundation for core functionalities like data processing, communication, and user management.</w:t>
      </w:r>
    </w:p>
    <w:p w14:paraId="3F09F65C" w14:textId="6E88596D" w:rsidR="00F00C0C" w:rsidRPr="000E1E79" w:rsidRDefault="00F00C0C" w:rsidP="008C02E7">
      <w:pPr>
        <w:pBdr>
          <w:top w:val="nil"/>
          <w:left w:val="nil"/>
          <w:bottom w:val="nil"/>
          <w:right w:val="nil"/>
          <w:between w:val="nil"/>
        </w:pBdr>
        <w:spacing w:line="360" w:lineRule="auto"/>
        <w:jc w:val="both"/>
        <w:rPr>
          <w:color w:val="000000"/>
        </w:rPr>
      </w:pPr>
    </w:p>
    <w:p w14:paraId="0D470428" w14:textId="77777777" w:rsidR="000E1E79" w:rsidRPr="000E1E79" w:rsidRDefault="000E1E79" w:rsidP="008C02E7">
      <w:pPr>
        <w:pBdr>
          <w:top w:val="nil"/>
          <w:left w:val="nil"/>
          <w:bottom w:val="nil"/>
          <w:right w:val="nil"/>
          <w:between w:val="nil"/>
        </w:pBdr>
        <w:spacing w:line="360" w:lineRule="auto"/>
        <w:jc w:val="both"/>
        <w:rPr>
          <w:color w:val="000000"/>
        </w:rPr>
      </w:pPr>
    </w:p>
    <w:p w14:paraId="787722DB" w14:textId="791E4957" w:rsidR="000E1E79" w:rsidRPr="000E1E79" w:rsidRDefault="000E1E79" w:rsidP="008C02E7">
      <w:pPr>
        <w:pBdr>
          <w:top w:val="nil"/>
          <w:left w:val="nil"/>
          <w:bottom w:val="nil"/>
          <w:right w:val="nil"/>
          <w:between w:val="nil"/>
        </w:pBdr>
        <w:spacing w:line="360" w:lineRule="auto"/>
        <w:jc w:val="both"/>
        <w:rPr>
          <w:color w:val="000000"/>
        </w:rPr>
      </w:pPr>
      <w:r w:rsidRPr="00E53106">
        <w:rPr>
          <w:b/>
          <w:bCs/>
          <w:color w:val="000000"/>
        </w:rPr>
        <w:t>CON-</w:t>
      </w:r>
      <w:r w:rsidR="00C41981">
        <w:rPr>
          <w:b/>
          <w:bCs/>
          <w:color w:val="000000"/>
        </w:rPr>
        <w:t>5</w:t>
      </w:r>
      <w:r w:rsidRPr="00E53106">
        <w:rPr>
          <w:b/>
          <w:bCs/>
          <w:color w:val="000000"/>
        </w:rPr>
        <w:t>:</w:t>
      </w:r>
      <w:r w:rsidRPr="000E1E79">
        <w:rPr>
          <w:color w:val="000000"/>
        </w:rPr>
        <w:t xml:space="preserve"> The System shall use the latest stable release of the Raspberry Pi OS for Raspberry Pi devices:</w:t>
      </w:r>
    </w:p>
    <w:p w14:paraId="0D8131D5" w14:textId="77777777" w:rsidR="000E1E79" w:rsidRPr="000E1E79" w:rsidRDefault="000E1E79" w:rsidP="008C02E7">
      <w:pPr>
        <w:pBdr>
          <w:top w:val="nil"/>
          <w:left w:val="nil"/>
          <w:bottom w:val="nil"/>
          <w:right w:val="nil"/>
          <w:between w:val="nil"/>
        </w:pBdr>
        <w:spacing w:line="360" w:lineRule="auto"/>
        <w:jc w:val="both"/>
        <w:rPr>
          <w:color w:val="000000"/>
        </w:rPr>
      </w:pPr>
    </w:p>
    <w:p w14:paraId="30617F0A" w14:textId="77777777" w:rsidR="000E1E79" w:rsidRPr="000E1E79" w:rsidRDefault="000E1E79" w:rsidP="008C02E7">
      <w:pPr>
        <w:pBdr>
          <w:top w:val="nil"/>
          <w:left w:val="nil"/>
          <w:bottom w:val="nil"/>
          <w:right w:val="nil"/>
          <w:between w:val="nil"/>
        </w:pBdr>
        <w:spacing w:line="360" w:lineRule="auto"/>
        <w:jc w:val="both"/>
        <w:rPr>
          <w:color w:val="000000"/>
        </w:rPr>
      </w:pPr>
      <w:r w:rsidRPr="00E53106">
        <w:rPr>
          <w:b/>
          <w:bCs/>
          <w:color w:val="000000"/>
        </w:rPr>
        <w:t>Rationale:</w:t>
      </w:r>
      <w:r w:rsidRPr="000E1E79">
        <w:rPr>
          <w:color w:val="000000"/>
        </w:rPr>
        <w:t xml:space="preserve"> Ensuring compatibility with the latest stable release of the Raspberry Pi OS guarantees access to the most recent features, optimizations, and security updates, enhancing the overall performance and reliability of the system.</w:t>
      </w:r>
    </w:p>
    <w:p w14:paraId="27536120" w14:textId="77777777" w:rsidR="000E1E79" w:rsidRPr="000E1E79" w:rsidRDefault="000E1E79" w:rsidP="008C02E7">
      <w:pPr>
        <w:pBdr>
          <w:top w:val="nil"/>
          <w:left w:val="nil"/>
          <w:bottom w:val="nil"/>
          <w:right w:val="nil"/>
          <w:between w:val="nil"/>
        </w:pBdr>
        <w:spacing w:line="360" w:lineRule="auto"/>
        <w:jc w:val="both"/>
        <w:rPr>
          <w:color w:val="000000"/>
        </w:rPr>
      </w:pPr>
    </w:p>
    <w:p w14:paraId="44C1CED5" w14:textId="3A5EC712" w:rsidR="000E1E79" w:rsidRPr="000E1E79" w:rsidRDefault="000E1E79" w:rsidP="008C02E7">
      <w:pPr>
        <w:pBdr>
          <w:top w:val="nil"/>
          <w:left w:val="nil"/>
          <w:bottom w:val="nil"/>
          <w:right w:val="nil"/>
          <w:between w:val="nil"/>
        </w:pBdr>
        <w:spacing w:line="360" w:lineRule="auto"/>
        <w:jc w:val="both"/>
        <w:rPr>
          <w:color w:val="000000"/>
        </w:rPr>
      </w:pPr>
      <w:r w:rsidRPr="00C41981">
        <w:rPr>
          <w:b/>
          <w:bCs/>
          <w:color w:val="000000"/>
        </w:rPr>
        <w:t>CON-</w:t>
      </w:r>
      <w:r w:rsidR="00C41981" w:rsidRPr="00C41981">
        <w:rPr>
          <w:b/>
          <w:bCs/>
          <w:color w:val="000000"/>
        </w:rPr>
        <w:t>6</w:t>
      </w:r>
      <w:r w:rsidRPr="000E1E79">
        <w:rPr>
          <w:color w:val="000000"/>
        </w:rPr>
        <w:t xml:space="preserve">: The </w:t>
      </w:r>
      <w:r w:rsidR="00827084">
        <w:rPr>
          <w:color w:val="000000"/>
        </w:rPr>
        <w:t>Smart Board</w:t>
      </w:r>
      <w:r w:rsidRPr="000E1E79">
        <w:rPr>
          <w:color w:val="000000"/>
        </w:rPr>
        <w:t xml:space="preserve"> must be compatible with the communication protocols supported by the Raspberry Pi:</w:t>
      </w:r>
    </w:p>
    <w:p w14:paraId="5A28A2C9" w14:textId="77777777" w:rsidR="000E1E79" w:rsidRPr="000E1E79" w:rsidRDefault="000E1E79" w:rsidP="008C02E7">
      <w:pPr>
        <w:pBdr>
          <w:top w:val="nil"/>
          <w:left w:val="nil"/>
          <w:bottom w:val="nil"/>
          <w:right w:val="nil"/>
          <w:between w:val="nil"/>
        </w:pBdr>
        <w:spacing w:line="360" w:lineRule="auto"/>
        <w:jc w:val="both"/>
        <w:rPr>
          <w:color w:val="000000"/>
        </w:rPr>
      </w:pPr>
    </w:p>
    <w:p w14:paraId="63F9D7F4" w14:textId="19D77761" w:rsidR="000E1E79" w:rsidRPr="000E1E79" w:rsidRDefault="000E1E79" w:rsidP="008C02E7">
      <w:pPr>
        <w:pBdr>
          <w:top w:val="nil"/>
          <w:left w:val="nil"/>
          <w:bottom w:val="nil"/>
          <w:right w:val="nil"/>
          <w:between w:val="nil"/>
        </w:pBdr>
        <w:spacing w:line="360" w:lineRule="auto"/>
        <w:jc w:val="both"/>
        <w:rPr>
          <w:color w:val="000000"/>
        </w:rPr>
      </w:pPr>
      <w:r w:rsidRPr="00C41981">
        <w:rPr>
          <w:b/>
          <w:bCs/>
          <w:color w:val="000000"/>
        </w:rPr>
        <w:t>Rationale:</w:t>
      </w:r>
      <w:r w:rsidRPr="000E1E79">
        <w:rPr>
          <w:color w:val="000000"/>
        </w:rPr>
        <w:t xml:space="preserve"> To enable seamless communication between the </w:t>
      </w:r>
      <w:r w:rsidR="00827084">
        <w:rPr>
          <w:color w:val="000000"/>
        </w:rPr>
        <w:t>IoT Platform</w:t>
      </w:r>
      <w:r w:rsidR="00C41981">
        <w:rPr>
          <w:color w:val="000000"/>
        </w:rPr>
        <w:t xml:space="preserve">, </w:t>
      </w:r>
      <w:r w:rsidR="007C09F2">
        <w:rPr>
          <w:color w:val="000000"/>
        </w:rPr>
        <w:t xml:space="preserve">IoT Box, the Desktop Agent, </w:t>
      </w:r>
      <w:r w:rsidR="00DE456D">
        <w:rPr>
          <w:color w:val="000000"/>
        </w:rPr>
        <w:t>and the</w:t>
      </w:r>
      <w:r w:rsidR="00827084">
        <w:rPr>
          <w:color w:val="000000"/>
        </w:rPr>
        <w:t xml:space="preserve"> Smart Board</w:t>
      </w:r>
      <w:r w:rsidRPr="000E1E79">
        <w:rPr>
          <w:color w:val="000000"/>
        </w:rPr>
        <w:t xml:space="preserve">, compatibility with supported </w:t>
      </w:r>
      <w:r w:rsidR="00827084">
        <w:rPr>
          <w:color w:val="000000"/>
        </w:rPr>
        <w:t>local network</w:t>
      </w:r>
      <w:r w:rsidRPr="000E1E79">
        <w:rPr>
          <w:color w:val="000000"/>
        </w:rPr>
        <w:t xml:space="preserve"> is necessary. This constraint ensures efficient integration and control of the power supply.</w:t>
      </w:r>
    </w:p>
    <w:p w14:paraId="02DE8ACE" w14:textId="77777777" w:rsidR="000E1E79" w:rsidRPr="000E1E79" w:rsidRDefault="000E1E79" w:rsidP="008C02E7">
      <w:pPr>
        <w:pBdr>
          <w:top w:val="nil"/>
          <w:left w:val="nil"/>
          <w:bottom w:val="nil"/>
          <w:right w:val="nil"/>
          <w:between w:val="nil"/>
        </w:pBdr>
        <w:spacing w:line="360" w:lineRule="auto"/>
        <w:jc w:val="both"/>
        <w:rPr>
          <w:color w:val="000000"/>
        </w:rPr>
      </w:pPr>
    </w:p>
    <w:p w14:paraId="2E7FA82D" w14:textId="25E1551F" w:rsidR="000E1E79" w:rsidRPr="000E1E79" w:rsidRDefault="000E1E79" w:rsidP="008C02E7">
      <w:pPr>
        <w:pBdr>
          <w:top w:val="nil"/>
          <w:left w:val="nil"/>
          <w:bottom w:val="nil"/>
          <w:right w:val="nil"/>
          <w:between w:val="nil"/>
        </w:pBdr>
        <w:spacing w:line="360" w:lineRule="auto"/>
        <w:jc w:val="both"/>
        <w:rPr>
          <w:color w:val="000000"/>
        </w:rPr>
      </w:pPr>
      <w:r w:rsidRPr="007C09F2">
        <w:rPr>
          <w:b/>
          <w:bCs/>
          <w:color w:val="000000"/>
        </w:rPr>
        <w:t>CON-</w:t>
      </w:r>
      <w:r w:rsidR="007C09F2" w:rsidRPr="007C09F2">
        <w:rPr>
          <w:b/>
          <w:bCs/>
          <w:color w:val="000000"/>
        </w:rPr>
        <w:t>7</w:t>
      </w:r>
      <w:r w:rsidRPr="000E1E79">
        <w:rPr>
          <w:color w:val="000000"/>
        </w:rPr>
        <w:t>: The web server hosting the user interface shall use HTTPS for secure communication:</w:t>
      </w:r>
    </w:p>
    <w:p w14:paraId="726387AF" w14:textId="77777777" w:rsidR="000E1E79" w:rsidRPr="000E1E79" w:rsidRDefault="000E1E79" w:rsidP="008C02E7">
      <w:pPr>
        <w:pBdr>
          <w:top w:val="nil"/>
          <w:left w:val="nil"/>
          <w:bottom w:val="nil"/>
          <w:right w:val="nil"/>
          <w:between w:val="nil"/>
        </w:pBdr>
        <w:spacing w:line="360" w:lineRule="auto"/>
        <w:jc w:val="both"/>
        <w:rPr>
          <w:color w:val="000000"/>
        </w:rPr>
      </w:pPr>
    </w:p>
    <w:p w14:paraId="4EC1150B" w14:textId="41CDE6DD" w:rsidR="00A52BB1" w:rsidRDefault="000E1E79" w:rsidP="008C02E7">
      <w:pPr>
        <w:pBdr>
          <w:top w:val="nil"/>
          <w:left w:val="nil"/>
          <w:bottom w:val="nil"/>
          <w:right w:val="nil"/>
          <w:between w:val="nil"/>
        </w:pBdr>
        <w:spacing w:line="360" w:lineRule="auto"/>
        <w:jc w:val="both"/>
        <w:rPr>
          <w:color w:val="000000"/>
        </w:rPr>
      </w:pPr>
      <w:r w:rsidRPr="008C02E7">
        <w:rPr>
          <w:b/>
          <w:bCs/>
          <w:color w:val="000000"/>
        </w:rPr>
        <w:t>Rationale:</w:t>
      </w:r>
      <w:r w:rsidRPr="000E1E79">
        <w:rPr>
          <w:color w:val="000000"/>
        </w:rPr>
        <w:t xml:space="preserve"> Implementing HTTPS ensures the secure transmission of data between the user's device and the server, protecting sensitive information and preventing potential security </w:t>
      </w:r>
      <w:r w:rsidR="008C02E7" w:rsidRPr="000E1E79">
        <w:rPr>
          <w:color w:val="000000"/>
        </w:rPr>
        <w:t>vulnerabilities.</w:t>
      </w:r>
      <w:r w:rsidR="00741A8C" w:rsidRPr="00741A8C">
        <w:rPr>
          <w:color w:val="000000"/>
        </w:rPr>
        <w:t xml:space="preserve"> </w:t>
      </w:r>
    </w:p>
    <w:p w14:paraId="12B91810" w14:textId="77777777" w:rsidR="008C02E7" w:rsidRDefault="008C02E7" w:rsidP="000E1E79">
      <w:pPr>
        <w:pBdr>
          <w:top w:val="nil"/>
          <w:left w:val="nil"/>
          <w:bottom w:val="nil"/>
          <w:right w:val="nil"/>
          <w:between w:val="nil"/>
        </w:pBdr>
        <w:spacing w:line="360" w:lineRule="auto"/>
        <w:jc w:val="both"/>
        <w:rPr>
          <w:color w:val="000000"/>
        </w:rPr>
      </w:pPr>
    </w:p>
    <w:p w14:paraId="60512960" w14:textId="77777777" w:rsidR="00A52BB1" w:rsidRDefault="00383C48" w:rsidP="00530747">
      <w:pPr>
        <w:pStyle w:val="Heading2"/>
        <w:numPr>
          <w:ilvl w:val="2"/>
          <w:numId w:val="9"/>
        </w:numPr>
        <w:jc w:val="both"/>
        <w:rPr>
          <w:rFonts w:eastAsia="Times New Roman" w:cs="Times New Roman"/>
          <w:sz w:val="28"/>
          <w:szCs w:val="28"/>
        </w:rPr>
      </w:pPr>
      <w:bookmarkStart w:id="295" w:name="_Toc167959074"/>
      <w:r>
        <w:rPr>
          <w:rFonts w:eastAsia="Times New Roman" w:cs="Times New Roman"/>
          <w:sz w:val="28"/>
          <w:szCs w:val="28"/>
        </w:rPr>
        <w:t>Assumptions and Dependencies</w:t>
      </w:r>
      <w:bookmarkEnd w:id="295"/>
    </w:p>
    <w:p w14:paraId="23CA7A6F" w14:textId="2BB948F0" w:rsidR="00A52BB1" w:rsidRDefault="00154DC7" w:rsidP="00ED1CE3">
      <w:pPr>
        <w:pBdr>
          <w:top w:val="nil"/>
          <w:left w:val="nil"/>
          <w:bottom w:val="nil"/>
          <w:right w:val="nil"/>
          <w:between w:val="nil"/>
        </w:pBdr>
        <w:spacing w:line="360" w:lineRule="auto"/>
        <w:jc w:val="both"/>
        <w:rPr>
          <w:color w:val="000000"/>
        </w:rPr>
      </w:pPr>
      <w:r>
        <w:t xml:space="preserve">The successful implementation of this system relies on several key assumptions and dependencies. Firstly, we assume a stable network connection within the </w:t>
      </w:r>
      <w:del w:id="296" w:author="Ahmad Imran" w:date="2024-06-13T13:20:00Z">
        <w:r w:rsidDel="00902795">
          <w:delText>laboratory environment</w:delText>
        </w:r>
      </w:del>
      <w:ins w:id="297" w:author="Ahmad Imran" w:date="2024-06-13T13:20:00Z">
        <w:r w:rsidR="00902795">
          <w:t>building</w:t>
        </w:r>
      </w:ins>
      <w:r>
        <w:t xml:space="preserve"> to facilitate communication between system components (cameras, IoT Box, IoT platform, smart boards). Secondly, we depend on the availability of a compatible power distribution system within the </w:t>
      </w:r>
      <w:ins w:id="298" w:author="HP" w:date="2024-06-27T12:29:00Z">
        <w:r w:rsidR="00604625">
          <w:t>area</w:t>
        </w:r>
      </w:ins>
      <w:del w:id="299" w:author="HP" w:date="2024-06-27T12:29:00Z">
        <w:r w:rsidDel="00604625">
          <w:delText>labs</w:delText>
        </w:r>
      </w:del>
      <w:r>
        <w:t xml:space="preserve"> to enable the smart boards to effectively control power supply to various appliances. These assumptions and dependencies will be validated during system deployment and addressed if any discrepancies arise.</w:t>
      </w:r>
    </w:p>
    <w:p w14:paraId="29C7C6E6" w14:textId="77777777" w:rsidR="00A52BB1" w:rsidRDefault="00383C48" w:rsidP="00530747">
      <w:pPr>
        <w:pStyle w:val="Heading2"/>
        <w:numPr>
          <w:ilvl w:val="1"/>
          <w:numId w:val="9"/>
        </w:numPr>
        <w:jc w:val="both"/>
        <w:rPr>
          <w:rFonts w:eastAsia="Times New Roman" w:cs="Times New Roman"/>
        </w:rPr>
      </w:pPr>
      <w:bookmarkStart w:id="300" w:name="_Toc167959075"/>
      <w:r>
        <w:rPr>
          <w:rFonts w:eastAsia="Times New Roman" w:cs="Times New Roman"/>
        </w:rPr>
        <w:t>External Interface Requirements</w:t>
      </w:r>
      <w:bookmarkEnd w:id="300"/>
    </w:p>
    <w:p w14:paraId="70261F79" w14:textId="77777777" w:rsidR="00A52BB1" w:rsidRDefault="00A52BB1" w:rsidP="00ED1CE3">
      <w:pPr>
        <w:pStyle w:val="Heading2"/>
        <w:jc w:val="both"/>
        <w:rPr>
          <w:rFonts w:eastAsia="Times New Roman" w:cs="Times New Roman"/>
          <w:szCs w:val="24"/>
        </w:rPr>
      </w:pPr>
      <w:bookmarkStart w:id="301" w:name="_3l18frh" w:colFirst="0" w:colLast="0"/>
      <w:bookmarkEnd w:id="301"/>
    </w:p>
    <w:p w14:paraId="01924E76" w14:textId="77777777" w:rsidR="00A52BB1" w:rsidRDefault="00383C48" w:rsidP="00530747">
      <w:pPr>
        <w:pStyle w:val="Heading2"/>
        <w:numPr>
          <w:ilvl w:val="2"/>
          <w:numId w:val="9"/>
        </w:numPr>
        <w:jc w:val="both"/>
        <w:rPr>
          <w:rFonts w:eastAsia="Times New Roman" w:cs="Times New Roman"/>
          <w:sz w:val="28"/>
          <w:szCs w:val="28"/>
        </w:rPr>
      </w:pPr>
      <w:bookmarkStart w:id="302" w:name="_Toc167959076"/>
      <w:r>
        <w:rPr>
          <w:rFonts w:eastAsia="Times New Roman" w:cs="Times New Roman"/>
          <w:sz w:val="28"/>
          <w:szCs w:val="28"/>
        </w:rPr>
        <w:t>User Interfaces</w:t>
      </w:r>
      <w:bookmarkEnd w:id="302"/>
    </w:p>
    <w:p w14:paraId="35D2810B" w14:textId="77777777" w:rsidR="00EE42F4" w:rsidRPr="00273760" w:rsidRDefault="00EE42F4" w:rsidP="00530747">
      <w:pPr>
        <w:pStyle w:val="ListParagraph"/>
        <w:numPr>
          <w:ilvl w:val="0"/>
          <w:numId w:val="16"/>
        </w:numPr>
        <w:spacing w:line="360" w:lineRule="auto"/>
        <w:contextualSpacing w:val="0"/>
        <w:jc w:val="both"/>
        <w:rPr>
          <w:b/>
        </w:rPr>
      </w:pPr>
      <w:r w:rsidRPr="00273760">
        <w:rPr>
          <w:b/>
        </w:rPr>
        <w:t>Visual Identity</w:t>
      </w:r>
    </w:p>
    <w:p w14:paraId="67AD4FDF" w14:textId="77777777" w:rsidR="00EE42F4" w:rsidRDefault="00EE42F4" w:rsidP="00ED1CE3">
      <w:pPr>
        <w:spacing w:line="360" w:lineRule="auto"/>
        <w:jc w:val="both"/>
      </w:pPr>
    </w:p>
    <w:p w14:paraId="7EDE05C9" w14:textId="77777777" w:rsidR="00EE42F4" w:rsidRDefault="00EE42F4" w:rsidP="00ED1CE3">
      <w:pPr>
        <w:spacing w:line="360" w:lineRule="auto"/>
        <w:ind w:left="1440" w:hanging="720"/>
        <w:jc w:val="both"/>
      </w:pPr>
      <w:r>
        <w:t>•</w:t>
      </w:r>
      <w:r>
        <w:tab/>
        <w:t>Color Scheme: Utilize a visually calming color scheme to enhance the user experience.</w:t>
      </w:r>
    </w:p>
    <w:p w14:paraId="2690DFD0" w14:textId="77777777" w:rsidR="00EE42F4" w:rsidRDefault="00EE42F4" w:rsidP="00ED1CE3">
      <w:pPr>
        <w:spacing w:line="360" w:lineRule="auto"/>
        <w:ind w:firstLine="720"/>
        <w:jc w:val="both"/>
      </w:pPr>
    </w:p>
    <w:p w14:paraId="1EE708B4" w14:textId="77777777" w:rsidR="00EE42F4" w:rsidRDefault="00EE42F4" w:rsidP="00ED1CE3">
      <w:pPr>
        <w:spacing w:line="360" w:lineRule="auto"/>
        <w:ind w:left="1440" w:hanging="720"/>
        <w:jc w:val="both"/>
      </w:pPr>
      <w:r>
        <w:t>•</w:t>
      </w:r>
      <w:r>
        <w:tab/>
        <w:t>Icons and Images: Implement clear and universally understandable icons and images for intuitive navigation.</w:t>
      </w:r>
    </w:p>
    <w:p w14:paraId="2045A893" w14:textId="77777777" w:rsidR="00EE42F4" w:rsidRDefault="00EE42F4" w:rsidP="00ED1CE3">
      <w:pPr>
        <w:spacing w:line="360" w:lineRule="auto"/>
        <w:jc w:val="both"/>
      </w:pPr>
    </w:p>
    <w:p w14:paraId="2B60D84F" w14:textId="77777777" w:rsidR="00EE42F4" w:rsidRPr="00273760" w:rsidRDefault="00EE42F4" w:rsidP="00530747">
      <w:pPr>
        <w:pStyle w:val="ListParagraph"/>
        <w:numPr>
          <w:ilvl w:val="0"/>
          <w:numId w:val="16"/>
        </w:numPr>
        <w:spacing w:line="360" w:lineRule="auto"/>
        <w:contextualSpacing w:val="0"/>
        <w:jc w:val="both"/>
        <w:rPr>
          <w:b/>
        </w:rPr>
      </w:pPr>
      <w:r w:rsidRPr="00273760">
        <w:rPr>
          <w:b/>
        </w:rPr>
        <w:t>Layout and Responsiveness</w:t>
      </w:r>
    </w:p>
    <w:p w14:paraId="3D571E6C" w14:textId="77777777" w:rsidR="00EE42F4" w:rsidRDefault="00EE42F4" w:rsidP="00ED1CE3">
      <w:pPr>
        <w:pStyle w:val="ListParagraph"/>
        <w:spacing w:line="360" w:lineRule="auto"/>
        <w:jc w:val="both"/>
      </w:pPr>
    </w:p>
    <w:p w14:paraId="5236F943" w14:textId="77777777" w:rsidR="00EE42F4" w:rsidRDefault="00EE42F4" w:rsidP="00ED1CE3">
      <w:pPr>
        <w:spacing w:line="360" w:lineRule="auto"/>
        <w:ind w:left="1440" w:hanging="720"/>
        <w:jc w:val="both"/>
      </w:pPr>
      <w:r>
        <w:t>•</w:t>
      </w:r>
      <w:r>
        <w:tab/>
        <w:t>Responsive Design: Ensure that the user interface is responsive to different screen sizes and resolutions.</w:t>
      </w:r>
    </w:p>
    <w:p w14:paraId="22056BFD" w14:textId="77777777" w:rsidR="00EE42F4" w:rsidRDefault="00EE42F4" w:rsidP="00ED1CE3">
      <w:pPr>
        <w:spacing w:line="360" w:lineRule="auto"/>
        <w:ind w:left="1440" w:hanging="720"/>
        <w:jc w:val="both"/>
      </w:pPr>
    </w:p>
    <w:p w14:paraId="450C8AEC" w14:textId="77777777" w:rsidR="00EE42F4" w:rsidRDefault="00EE42F4" w:rsidP="00ED1CE3">
      <w:pPr>
        <w:spacing w:line="360" w:lineRule="auto"/>
        <w:ind w:left="1440" w:hanging="720"/>
        <w:jc w:val="both"/>
      </w:pPr>
      <w:r>
        <w:t>•</w:t>
      </w:r>
      <w:r>
        <w:tab/>
        <w:t>Screen Layout: Design and organized layout for optimal user engagement, with focus on usability.</w:t>
      </w:r>
    </w:p>
    <w:p w14:paraId="0D3A5A8D" w14:textId="77777777" w:rsidR="00EE42F4" w:rsidRDefault="00EE42F4" w:rsidP="00ED1CE3">
      <w:pPr>
        <w:spacing w:line="360" w:lineRule="auto"/>
        <w:jc w:val="both"/>
      </w:pPr>
    </w:p>
    <w:p w14:paraId="12B08C65" w14:textId="77777777" w:rsidR="00EE42F4" w:rsidRPr="00273760" w:rsidRDefault="00EE42F4" w:rsidP="00530747">
      <w:pPr>
        <w:pStyle w:val="ListParagraph"/>
        <w:numPr>
          <w:ilvl w:val="0"/>
          <w:numId w:val="16"/>
        </w:numPr>
        <w:spacing w:line="360" w:lineRule="auto"/>
        <w:contextualSpacing w:val="0"/>
        <w:jc w:val="both"/>
        <w:rPr>
          <w:b/>
        </w:rPr>
      </w:pPr>
      <w:r w:rsidRPr="00273760">
        <w:rPr>
          <w:b/>
        </w:rPr>
        <w:t>Navigation</w:t>
      </w:r>
    </w:p>
    <w:p w14:paraId="1A06C8E0" w14:textId="77777777" w:rsidR="00EE42F4" w:rsidRDefault="00EE42F4" w:rsidP="00ED1CE3">
      <w:pPr>
        <w:pStyle w:val="ListParagraph"/>
        <w:spacing w:line="360" w:lineRule="auto"/>
        <w:jc w:val="both"/>
      </w:pPr>
    </w:p>
    <w:p w14:paraId="1154E61C" w14:textId="77777777" w:rsidR="00EE42F4" w:rsidRDefault="00EE42F4" w:rsidP="00ED1CE3">
      <w:pPr>
        <w:spacing w:line="360" w:lineRule="auto"/>
        <w:ind w:left="1440" w:hanging="720"/>
        <w:jc w:val="both"/>
      </w:pPr>
      <w:r>
        <w:t>•</w:t>
      </w:r>
      <w:r>
        <w:tab/>
        <w:t>Standard Navigation Elements: Define consistent navigation elements, such as buttons and links, across all screens.</w:t>
      </w:r>
    </w:p>
    <w:p w14:paraId="010C8483" w14:textId="77777777" w:rsidR="00EE42F4" w:rsidRDefault="00EE42F4" w:rsidP="00ED1CE3">
      <w:pPr>
        <w:spacing w:line="360" w:lineRule="auto"/>
        <w:jc w:val="both"/>
      </w:pPr>
    </w:p>
    <w:p w14:paraId="5E71D0D2" w14:textId="77777777" w:rsidR="00F72C85" w:rsidRDefault="00F72C85" w:rsidP="00ED1CE3">
      <w:pPr>
        <w:spacing w:line="360" w:lineRule="auto"/>
        <w:jc w:val="both"/>
      </w:pPr>
    </w:p>
    <w:p w14:paraId="6D241392" w14:textId="77777777" w:rsidR="00F72C85" w:rsidRDefault="00F72C85" w:rsidP="00ED1CE3">
      <w:pPr>
        <w:spacing w:line="360" w:lineRule="auto"/>
        <w:jc w:val="both"/>
      </w:pPr>
    </w:p>
    <w:p w14:paraId="58443BE1" w14:textId="77777777" w:rsidR="00EE42F4" w:rsidRPr="00273760" w:rsidRDefault="00EE42F4" w:rsidP="00530747">
      <w:pPr>
        <w:pStyle w:val="ListParagraph"/>
        <w:numPr>
          <w:ilvl w:val="0"/>
          <w:numId w:val="16"/>
        </w:numPr>
        <w:spacing w:line="360" w:lineRule="auto"/>
        <w:contextualSpacing w:val="0"/>
        <w:jc w:val="both"/>
        <w:rPr>
          <w:b/>
        </w:rPr>
      </w:pPr>
      <w:r w:rsidRPr="00273760">
        <w:rPr>
          <w:b/>
        </w:rPr>
        <w:t>User Assistance</w:t>
      </w:r>
    </w:p>
    <w:p w14:paraId="4CB9F99C" w14:textId="77777777" w:rsidR="00EE42F4" w:rsidRDefault="00EE42F4" w:rsidP="00ED1CE3">
      <w:pPr>
        <w:pStyle w:val="ListParagraph"/>
        <w:spacing w:line="360" w:lineRule="auto"/>
        <w:jc w:val="both"/>
      </w:pPr>
    </w:p>
    <w:p w14:paraId="15A9B6EF" w14:textId="77777777" w:rsidR="00EE42F4" w:rsidRDefault="00EE42F4" w:rsidP="00ED1CE3">
      <w:pPr>
        <w:spacing w:line="360" w:lineRule="auto"/>
        <w:ind w:left="1440" w:hanging="720"/>
        <w:jc w:val="both"/>
      </w:pPr>
      <w:r>
        <w:t>•</w:t>
      </w:r>
      <w:r>
        <w:tab/>
        <w:t>Error Messages: Implement a clear and concise error messages to guide users in case of issues.</w:t>
      </w:r>
    </w:p>
    <w:p w14:paraId="2ADB9976" w14:textId="77777777" w:rsidR="00EE42F4" w:rsidRDefault="00EE42F4" w:rsidP="00ED1CE3">
      <w:pPr>
        <w:spacing w:line="360" w:lineRule="auto"/>
        <w:ind w:left="1440" w:hanging="720"/>
        <w:jc w:val="both"/>
      </w:pPr>
    </w:p>
    <w:p w14:paraId="459B04E8" w14:textId="77777777" w:rsidR="00EE42F4" w:rsidRDefault="00EE42F4" w:rsidP="00ED1CE3">
      <w:pPr>
        <w:spacing w:line="360" w:lineRule="auto"/>
        <w:ind w:firstLine="720"/>
        <w:jc w:val="both"/>
      </w:pPr>
      <w:r>
        <w:t>•</w:t>
      </w:r>
      <w:r>
        <w:tab/>
        <w:t>Notification: Provide informative notifications for system events and updates.</w:t>
      </w:r>
    </w:p>
    <w:p w14:paraId="6718053B" w14:textId="77777777" w:rsidR="00EE42F4" w:rsidRDefault="00EE42F4" w:rsidP="00ED1CE3">
      <w:pPr>
        <w:spacing w:line="360" w:lineRule="auto"/>
        <w:ind w:firstLine="720"/>
        <w:jc w:val="both"/>
      </w:pPr>
    </w:p>
    <w:p w14:paraId="67B4EA32" w14:textId="77777777" w:rsidR="00A52BB1" w:rsidRDefault="00A52BB1" w:rsidP="00ED1CE3">
      <w:pPr>
        <w:pStyle w:val="Heading2"/>
        <w:jc w:val="both"/>
        <w:rPr>
          <w:rFonts w:eastAsia="Times New Roman" w:cs="Times New Roman"/>
          <w:szCs w:val="24"/>
        </w:rPr>
      </w:pPr>
    </w:p>
    <w:p w14:paraId="22895B6E" w14:textId="77777777" w:rsidR="00A52BB1" w:rsidRDefault="00383C48" w:rsidP="00530747">
      <w:pPr>
        <w:pStyle w:val="Heading2"/>
        <w:numPr>
          <w:ilvl w:val="2"/>
          <w:numId w:val="9"/>
        </w:numPr>
        <w:jc w:val="both"/>
        <w:rPr>
          <w:rFonts w:eastAsia="Times New Roman" w:cs="Times New Roman"/>
          <w:sz w:val="28"/>
          <w:szCs w:val="28"/>
        </w:rPr>
      </w:pPr>
      <w:bookmarkStart w:id="303" w:name="_Toc167959077"/>
      <w:r>
        <w:rPr>
          <w:rFonts w:eastAsia="Times New Roman" w:cs="Times New Roman"/>
          <w:sz w:val="28"/>
          <w:szCs w:val="28"/>
        </w:rPr>
        <w:t>Hardware Interfaces</w:t>
      </w:r>
      <w:bookmarkEnd w:id="303"/>
    </w:p>
    <w:p w14:paraId="76710FDC" w14:textId="77777777" w:rsidR="00B9110C" w:rsidRPr="00B9110C" w:rsidRDefault="00B9110C" w:rsidP="00ED1CE3">
      <w:pPr>
        <w:pBdr>
          <w:top w:val="nil"/>
          <w:left w:val="nil"/>
          <w:bottom w:val="nil"/>
          <w:right w:val="nil"/>
          <w:between w:val="nil"/>
        </w:pBdr>
        <w:spacing w:line="360" w:lineRule="auto"/>
        <w:jc w:val="both"/>
        <w:rPr>
          <w:color w:val="000000"/>
        </w:rPr>
      </w:pPr>
    </w:p>
    <w:p w14:paraId="6A7A72FD" w14:textId="4AEB5F70" w:rsidR="00B9110C" w:rsidRPr="00B9110C" w:rsidRDefault="00B9110C" w:rsidP="00530747">
      <w:pPr>
        <w:numPr>
          <w:ilvl w:val="0"/>
          <w:numId w:val="18"/>
        </w:numPr>
        <w:pBdr>
          <w:top w:val="nil"/>
          <w:left w:val="nil"/>
          <w:bottom w:val="nil"/>
          <w:right w:val="nil"/>
          <w:between w:val="nil"/>
        </w:pBdr>
        <w:spacing w:line="360" w:lineRule="auto"/>
        <w:jc w:val="both"/>
        <w:rPr>
          <w:b/>
          <w:bCs/>
          <w:color w:val="000000"/>
        </w:rPr>
      </w:pPr>
      <w:r w:rsidRPr="00B9110C">
        <w:rPr>
          <w:b/>
          <w:bCs/>
          <w:color w:val="000000"/>
        </w:rPr>
        <w:t xml:space="preserve"> Camera</w:t>
      </w:r>
    </w:p>
    <w:p w14:paraId="769A4EB7" w14:textId="77777777" w:rsidR="00B9110C" w:rsidRPr="00B9110C" w:rsidRDefault="00B9110C" w:rsidP="00ED1CE3">
      <w:pPr>
        <w:pBdr>
          <w:top w:val="nil"/>
          <w:left w:val="nil"/>
          <w:bottom w:val="nil"/>
          <w:right w:val="nil"/>
          <w:between w:val="nil"/>
        </w:pBdr>
        <w:spacing w:line="360" w:lineRule="auto"/>
        <w:jc w:val="both"/>
        <w:rPr>
          <w:b/>
          <w:bCs/>
          <w:color w:val="000000"/>
        </w:rPr>
      </w:pPr>
    </w:p>
    <w:p w14:paraId="18CAB785" w14:textId="5706F67C"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Device Type:</w:t>
      </w:r>
      <w:r w:rsidRPr="00B9110C">
        <w:rPr>
          <w:color w:val="000000"/>
        </w:rPr>
        <w:t xml:space="preserve"> </w:t>
      </w:r>
      <w:r w:rsidR="007822DA">
        <w:rPr>
          <w:color w:val="000000"/>
        </w:rPr>
        <w:t>High Resolution</w:t>
      </w:r>
      <w:r w:rsidRPr="00B9110C">
        <w:rPr>
          <w:color w:val="000000"/>
        </w:rPr>
        <w:t xml:space="preserve"> cameras capable of capturing images.</w:t>
      </w:r>
    </w:p>
    <w:p w14:paraId="33EF38AB" w14:textId="77777777" w:rsidR="00B9110C" w:rsidRPr="00B9110C" w:rsidRDefault="00B9110C" w:rsidP="00ED1CE3">
      <w:pPr>
        <w:pBdr>
          <w:top w:val="nil"/>
          <w:left w:val="nil"/>
          <w:bottom w:val="nil"/>
          <w:right w:val="nil"/>
          <w:between w:val="nil"/>
        </w:pBdr>
        <w:spacing w:line="360" w:lineRule="auto"/>
        <w:jc w:val="both"/>
        <w:rPr>
          <w:color w:val="000000"/>
        </w:rPr>
      </w:pPr>
    </w:p>
    <w:p w14:paraId="7B5DB94E" w14:textId="2C81E4B9"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Data Interactions:</w:t>
      </w:r>
      <w:r w:rsidRPr="00B9110C">
        <w:rPr>
          <w:color w:val="000000"/>
        </w:rPr>
        <w:t xml:space="preserve"> Captures images for occupancy detection in the </w:t>
      </w:r>
      <w:del w:id="304" w:author="Ahmad Imran" w:date="2024-06-13T13:20:00Z">
        <w:r w:rsidRPr="00B9110C" w:rsidDel="003D56D2">
          <w:rPr>
            <w:color w:val="000000"/>
          </w:rPr>
          <w:delText>laboratory</w:delText>
        </w:r>
      </w:del>
      <w:ins w:id="305" w:author="Ahmad Imran" w:date="2024-06-13T13:20:00Z">
        <w:r w:rsidR="003D56D2">
          <w:rPr>
            <w:color w:val="000000"/>
          </w:rPr>
          <w:t>building</w:t>
        </w:r>
      </w:ins>
      <w:r w:rsidRPr="00B9110C">
        <w:rPr>
          <w:color w:val="000000"/>
        </w:rPr>
        <w:t>.</w:t>
      </w:r>
    </w:p>
    <w:p w14:paraId="328CEF12" w14:textId="77777777" w:rsidR="00B9110C" w:rsidRPr="00B9110C" w:rsidRDefault="00B9110C" w:rsidP="00ED1CE3">
      <w:pPr>
        <w:pBdr>
          <w:top w:val="nil"/>
          <w:left w:val="nil"/>
          <w:bottom w:val="nil"/>
          <w:right w:val="nil"/>
          <w:between w:val="nil"/>
        </w:pBdr>
        <w:spacing w:line="360" w:lineRule="auto"/>
        <w:jc w:val="both"/>
        <w:rPr>
          <w:color w:val="000000"/>
        </w:rPr>
      </w:pPr>
    </w:p>
    <w:p w14:paraId="63BC5290" w14:textId="73BBBD26"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Control Interactions:</w:t>
      </w:r>
      <w:r w:rsidRPr="00B9110C">
        <w:rPr>
          <w:color w:val="000000"/>
        </w:rPr>
        <w:t xml:space="preserve"> No direct control interactions; operates independently and transmits image data to the </w:t>
      </w:r>
      <w:r w:rsidR="000601A8">
        <w:rPr>
          <w:color w:val="000000"/>
        </w:rPr>
        <w:t>IoT Platform</w:t>
      </w:r>
      <w:r w:rsidRPr="00B9110C">
        <w:rPr>
          <w:color w:val="000000"/>
        </w:rPr>
        <w:t xml:space="preserve"> for processing.</w:t>
      </w:r>
    </w:p>
    <w:p w14:paraId="4AB85406" w14:textId="77777777" w:rsidR="00B9110C" w:rsidRPr="00B9110C" w:rsidRDefault="00B9110C" w:rsidP="00ED1CE3">
      <w:pPr>
        <w:pBdr>
          <w:top w:val="nil"/>
          <w:left w:val="nil"/>
          <w:bottom w:val="nil"/>
          <w:right w:val="nil"/>
          <w:between w:val="nil"/>
        </w:pBdr>
        <w:spacing w:line="360" w:lineRule="auto"/>
        <w:jc w:val="both"/>
        <w:rPr>
          <w:color w:val="000000"/>
        </w:rPr>
      </w:pPr>
    </w:p>
    <w:p w14:paraId="1C7C51BC" w14:textId="77777777"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Communication Protocols:</w:t>
      </w:r>
      <w:r w:rsidRPr="00B9110C">
        <w:rPr>
          <w:color w:val="000000"/>
        </w:rPr>
        <w:t xml:space="preserve"> Utilizes standard network protocols (e.g., HTTP/HTTPS) for data transmission to the Raspberry Pi.</w:t>
      </w:r>
    </w:p>
    <w:p w14:paraId="68584DD2" w14:textId="77777777" w:rsidR="00B9110C" w:rsidRPr="00B9110C" w:rsidRDefault="00B9110C" w:rsidP="00ED1CE3">
      <w:pPr>
        <w:pBdr>
          <w:top w:val="nil"/>
          <w:left w:val="nil"/>
          <w:bottom w:val="nil"/>
          <w:right w:val="nil"/>
          <w:between w:val="nil"/>
        </w:pBdr>
        <w:spacing w:line="360" w:lineRule="auto"/>
        <w:jc w:val="both"/>
        <w:rPr>
          <w:color w:val="000000"/>
        </w:rPr>
      </w:pPr>
    </w:p>
    <w:p w14:paraId="1EAE57CB" w14:textId="77777777" w:rsidR="00B9110C" w:rsidRPr="00B9110C" w:rsidRDefault="00B9110C" w:rsidP="00ED1CE3">
      <w:pPr>
        <w:pBdr>
          <w:top w:val="nil"/>
          <w:left w:val="nil"/>
          <w:bottom w:val="nil"/>
          <w:right w:val="nil"/>
          <w:between w:val="nil"/>
        </w:pBdr>
        <w:spacing w:line="360" w:lineRule="auto"/>
        <w:jc w:val="both"/>
        <w:rPr>
          <w:color w:val="000000"/>
        </w:rPr>
      </w:pPr>
    </w:p>
    <w:p w14:paraId="216ACCCE" w14:textId="77777777" w:rsidR="00B9110C" w:rsidRDefault="00B9110C" w:rsidP="00ED1CE3">
      <w:pPr>
        <w:pBdr>
          <w:top w:val="nil"/>
          <w:left w:val="nil"/>
          <w:bottom w:val="nil"/>
          <w:right w:val="nil"/>
          <w:between w:val="nil"/>
        </w:pBdr>
        <w:spacing w:line="360" w:lineRule="auto"/>
        <w:jc w:val="both"/>
        <w:rPr>
          <w:ins w:id="306" w:author="HP" w:date="2024-06-14T15:31:00Z"/>
          <w:color w:val="000000"/>
        </w:rPr>
      </w:pPr>
    </w:p>
    <w:p w14:paraId="371298C2" w14:textId="77777777" w:rsidR="00101EB5" w:rsidRPr="00B9110C" w:rsidRDefault="00101EB5" w:rsidP="00ED1CE3">
      <w:pPr>
        <w:pBdr>
          <w:top w:val="nil"/>
          <w:left w:val="nil"/>
          <w:bottom w:val="nil"/>
          <w:right w:val="nil"/>
          <w:between w:val="nil"/>
        </w:pBdr>
        <w:spacing w:line="360" w:lineRule="auto"/>
        <w:jc w:val="both"/>
        <w:rPr>
          <w:color w:val="000000"/>
        </w:rPr>
      </w:pPr>
    </w:p>
    <w:p w14:paraId="193FCE4F" w14:textId="5A3C58B4" w:rsidR="00B9110C" w:rsidRPr="00B9110C" w:rsidRDefault="000601A8" w:rsidP="00530747">
      <w:pPr>
        <w:numPr>
          <w:ilvl w:val="0"/>
          <w:numId w:val="18"/>
        </w:numPr>
        <w:pBdr>
          <w:top w:val="nil"/>
          <w:left w:val="nil"/>
          <w:bottom w:val="nil"/>
          <w:right w:val="nil"/>
          <w:between w:val="nil"/>
        </w:pBdr>
        <w:spacing w:line="360" w:lineRule="auto"/>
        <w:jc w:val="both"/>
        <w:rPr>
          <w:b/>
          <w:bCs/>
          <w:color w:val="000000"/>
        </w:rPr>
      </w:pPr>
      <w:r>
        <w:rPr>
          <w:b/>
          <w:bCs/>
          <w:color w:val="000000"/>
        </w:rPr>
        <w:t>IoT Box</w:t>
      </w:r>
    </w:p>
    <w:p w14:paraId="3FDA6D83" w14:textId="77777777" w:rsidR="00B9110C" w:rsidRPr="00B9110C" w:rsidRDefault="00B9110C" w:rsidP="00ED1CE3">
      <w:pPr>
        <w:pBdr>
          <w:top w:val="nil"/>
          <w:left w:val="nil"/>
          <w:bottom w:val="nil"/>
          <w:right w:val="nil"/>
          <w:between w:val="nil"/>
        </w:pBdr>
        <w:spacing w:line="360" w:lineRule="auto"/>
        <w:jc w:val="both"/>
        <w:rPr>
          <w:b/>
          <w:bCs/>
          <w:color w:val="000000"/>
        </w:rPr>
      </w:pPr>
    </w:p>
    <w:p w14:paraId="39A81900" w14:textId="77777777"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Device Type:</w:t>
      </w:r>
      <w:r w:rsidRPr="00B9110C">
        <w:rPr>
          <w:color w:val="000000"/>
        </w:rPr>
        <w:t xml:space="preserve"> Raspberry Pi</w:t>
      </w:r>
    </w:p>
    <w:p w14:paraId="00D3E9C0" w14:textId="77777777" w:rsidR="00B9110C" w:rsidRPr="00B9110C" w:rsidRDefault="00B9110C" w:rsidP="00ED1CE3">
      <w:pPr>
        <w:pBdr>
          <w:top w:val="nil"/>
          <w:left w:val="nil"/>
          <w:bottom w:val="nil"/>
          <w:right w:val="nil"/>
          <w:between w:val="nil"/>
        </w:pBdr>
        <w:spacing w:line="360" w:lineRule="auto"/>
        <w:jc w:val="both"/>
        <w:rPr>
          <w:color w:val="000000"/>
        </w:rPr>
      </w:pPr>
    </w:p>
    <w:p w14:paraId="5CBB0892" w14:textId="08140F3E"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Data Interactions:</w:t>
      </w:r>
      <w:r w:rsidRPr="00B9110C">
        <w:rPr>
          <w:color w:val="000000"/>
        </w:rPr>
        <w:t xml:space="preserve"> Receives image data from </w:t>
      </w:r>
      <w:r w:rsidR="000601A8">
        <w:rPr>
          <w:color w:val="000000"/>
        </w:rPr>
        <w:t xml:space="preserve">camera and Region of Interest from IoT Platform </w:t>
      </w:r>
      <w:r w:rsidRPr="00B9110C">
        <w:rPr>
          <w:color w:val="000000"/>
        </w:rPr>
        <w:t>for occupancy detection. Transmits occupancy status to</w:t>
      </w:r>
      <w:r w:rsidR="000601A8">
        <w:rPr>
          <w:color w:val="000000"/>
        </w:rPr>
        <w:t xml:space="preserve"> IoT Platform</w:t>
      </w:r>
      <w:r w:rsidRPr="00B9110C">
        <w:rPr>
          <w:color w:val="000000"/>
        </w:rPr>
        <w:t>.</w:t>
      </w:r>
    </w:p>
    <w:p w14:paraId="0E44AE1F" w14:textId="77777777" w:rsidR="00B9110C" w:rsidRPr="00B9110C" w:rsidRDefault="00B9110C" w:rsidP="00ED1CE3">
      <w:pPr>
        <w:pBdr>
          <w:top w:val="nil"/>
          <w:left w:val="nil"/>
          <w:bottom w:val="nil"/>
          <w:right w:val="nil"/>
          <w:between w:val="nil"/>
        </w:pBdr>
        <w:spacing w:line="360" w:lineRule="auto"/>
        <w:jc w:val="both"/>
        <w:rPr>
          <w:color w:val="000000"/>
        </w:rPr>
      </w:pPr>
    </w:p>
    <w:p w14:paraId="7BD89B79" w14:textId="46A6EA66"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Control Interactions:</w:t>
      </w:r>
      <w:r w:rsidRPr="00B9110C">
        <w:rPr>
          <w:color w:val="000000"/>
        </w:rPr>
        <w:t xml:space="preserve"> Controls image detection and manages data transmission to </w:t>
      </w:r>
      <w:r w:rsidR="004C26BD">
        <w:rPr>
          <w:color w:val="000000"/>
        </w:rPr>
        <w:t>IoT Platform</w:t>
      </w:r>
      <w:r w:rsidRPr="00B9110C">
        <w:rPr>
          <w:color w:val="000000"/>
        </w:rPr>
        <w:t>.</w:t>
      </w:r>
    </w:p>
    <w:p w14:paraId="3FD16459" w14:textId="77777777" w:rsidR="00B9110C" w:rsidRPr="00B9110C" w:rsidRDefault="00B9110C" w:rsidP="00ED1CE3">
      <w:pPr>
        <w:pBdr>
          <w:top w:val="nil"/>
          <w:left w:val="nil"/>
          <w:bottom w:val="nil"/>
          <w:right w:val="nil"/>
          <w:between w:val="nil"/>
        </w:pBdr>
        <w:spacing w:line="360" w:lineRule="auto"/>
        <w:jc w:val="both"/>
        <w:rPr>
          <w:color w:val="000000"/>
        </w:rPr>
      </w:pPr>
    </w:p>
    <w:p w14:paraId="5F0379AE" w14:textId="77777777"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Communication Protocols:</w:t>
      </w:r>
      <w:r w:rsidRPr="00B9110C">
        <w:rPr>
          <w:color w:val="000000"/>
        </w:rPr>
        <w:t xml:space="preserve"> Uses standard communication protocols (e.g., HTTP/HTTPS) for interfacing with IoT cameras and transmitting data to smart electrical outlets.</w:t>
      </w:r>
    </w:p>
    <w:p w14:paraId="235FEFC4" w14:textId="77777777" w:rsidR="00B9110C" w:rsidRPr="00B9110C" w:rsidRDefault="00B9110C" w:rsidP="00ED1CE3">
      <w:pPr>
        <w:pBdr>
          <w:top w:val="nil"/>
          <w:left w:val="nil"/>
          <w:bottom w:val="nil"/>
          <w:right w:val="nil"/>
          <w:between w:val="nil"/>
        </w:pBdr>
        <w:spacing w:line="360" w:lineRule="auto"/>
        <w:jc w:val="both"/>
        <w:rPr>
          <w:color w:val="000000"/>
        </w:rPr>
      </w:pPr>
    </w:p>
    <w:p w14:paraId="327DE6BB" w14:textId="77777777" w:rsidR="00B9110C" w:rsidRPr="00B9110C" w:rsidRDefault="00B9110C" w:rsidP="00ED1CE3">
      <w:pPr>
        <w:pBdr>
          <w:top w:val="nil"/>
          <w:left w:val="nil"/>
          <w:bottom w:val="nil"/>
          <w:right w:val="nil"/>
          <w:between w:val="nil"/>
        </w:pBdr>
        <w:spacing w:line="360" w:lineRule="auto"/>
        <w:jc w:val="both"/>
        <w:rPr>
          <w:color w:val="000000"/>
        </w:rPr>
      </w:pPr>
    </w:p>
    <w:p w14:paraId="23095413" w14:textId="77777777" w:rsidR="00B9110C" w:rsidRPr="00B9110C" w:rsidRDefault="00B9110C" w:rsidP="00ED1CE3">
      <w:pPr>
        <w:pBdr>
          <w:top w:val="nil"/>
          <w:left w:val="nil"/>
          <w:bottom w:val="nil"/>
          <w:right w:val="nil"/>
          <w:between w:val="nil"/>
        </w:pBdr>
        <w:spacing w:line="360" w:lineRule="auto"/>
        <w:jc w:val="both"/>
        <w:rPr>
          <w:color w:val="000000"/>
        </w:rPr>
      </w:pPr>
    </w:p>
    <w:p w14:paraId="37EB22F6" w14:textId="7BC9E67E" w:rsidR="00B9110C" w:rsidRPr="00B9110C" w:rsidRDefault="00B9110C" w:rsidP="00530747">
      <w:pPr>
        <w:numPr>
          <w:ilvl w:val="0"/>
          <w:numId w:val="18"/>
        </w:numPr>
        <w:pBdr>
          <w:top w:val="nil"/>
          <w:left w:val="nil"/>
          <w:bottom w:val="nil"/>
          <w:right w:val="nil"/>
          <w:between w:val="nil"/>
        </w:pBdr>
        <w:spacing w:line="360" w:lineRule="auto"/>
        <w:jc w:val="both"/>
        <w:rPr>
          <w:b/>
          <w:bCs/>
          <w:color w:val="000000"/>
        </w:rPr>
      </w:pPr>
      <w:r w:rsidRPr="00B9110C">
        <w:rPr>
          <w:b/>
          <w:bCs/>
          <w:color w:val="000000"/>
        </w:rPr>
        <w:t xml:space="preserve">Smart </w:t>
      </w:r>
      <w:r w:rsidR="00E92674">
        <w:rPr>
          <w:b/>
          <w:bCs/>
          <w:color w:val="000000"/>
        </w:rPr>
        <w:t>Board</w:t>
      </w:r>
    </w:p>
    <w:p w14:paraId="52A90AD6" w14:textId="77777777" w:rsidR="00B9110C" w:rsidRPr="00B9110C" w:rsidRDefault="00B9110C" w:rsidP="00ED1CE3">
      <w:pPr>
        <w:pBdr>
          <w:top w:val="nil"/>
          <w:left w:val="nil"/>
          <w:bottom w:val="nil"/>
          <w:right w:val="nil"/>
          <w:between w:val="nil"/>
        </w:pBdr>
        <w:spacing w:line="360" w:lineRule="auto"/>
        <w:jc w:val="both"/>
        <w:rPr>
          <w:b/>
          <w:bCs/>
          <w:color w:val="000000"/>
        </w:rPr>
      </w:pPr>
    </w:p>
    <w:p w14:paraId="3A119AEB" w14:textId="77777777"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Device Type:</w:t>
      </w:r>
      <w:r w:rsidRPr="00B9110C">
        <w:rPr>
          <w:color w:val="000000"/>
        </w:rPr>
        <w:t xml:space="preserve"> Smart electrical outlets with controllable on/off functionality.</w:t>
      </w:r>
    </w:p>
    <w:p w14:paraId="507107C8" w14:textId="77777777" w:rsidR="00B9110C" w:rsidRPr="00B9110C" w:rsidRDefault="00B9110C" w:rsidP="00ED1CE3">
      <w:pPr>
        <w:pBdr>
          <w:top w:val="nil"/>
          <w:left w:val="nil"/>
          <w:bottom w:val="nil"/>
          <w:right w:val="nil"/>
          <w:between w:val="nil"/>
        </w:pBdr>
        <w:spacing w:line="360" w:lineRule="auto"/>
        <w:jc w:val="both"/>
        <w:rPr>
          <w:color w:val="000000"/>
        </w:rPr>
      </w:pPr>
    </w:p>
    <w:p w14:paraId="1B445867" w14:textId="60097CA3"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Data Interactions:</w:t>
      </w:r>
      <w:r w:rsidRPr="00B9110C">
        <w:rPr>
          <w:color w:val="000000"/>
        </w:rPr>
        <w:t xml:space="preserve"> Receives occupancy status from the </w:t>
      </w:r>
      <w:r w:rsidR="00E92674">
        <w:rPr>
          <w:color w:val="000000"/>
        </w:rPr>
        <w:t>IoT Platform</w:t>
      </w:r>
      <w:r w:rsidRPr="00B9110C">
        <w:rPr>
          <w:color w:val="000000"/>
        </w:rPr>
        <w:t>.</w:t>
      </w:r>
    </w:p>
    <w:p w14:paraId="28002B9B" w14:textId="77777777" w:rsidR="00B9110C" w:rsidRPr="00B9110C" w:rsidRDefault="00B9110C" w:rsidP="00ED1CE3">
      <w:pPr>
        <w:pBdr>
          <w:top w:val="nil"/>
          <w:left w:val="nil"/>
          <w:bottom w:val="nil"/>
          <w:right w:val="nil"/>
          <w:between w:val="nil"/>
        </w:pBdr>
        <w:spacing w:line="360" w:lineRule="auto"/>
        <w:jc w:val="both"/>
        <w:rPr>
          <w:color w:val="000000"/>
        </w:rPr>
      </w:pPr>
    </w:p>
    <w:p w14:paraId="29959806" w14:textId="71561073"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Control Interactions:</w:t>
      </w:r>
      <w:r w:rsidRPr="00B9110C">
        <w:rPr>
          <w:color w:val="000000"/>
        </w:rPr>
        <w:t xml:space="preserve"> Controls the on/off state based on occupancy status received from the </w:t>
      </w:r>
      <w:r w:rsidR="00E92674">
        <w:rPr>
          <w:color w:val="000000"/>
        </w:rPr>
        <w:t>IoT Platform</w:t>
      </w:r>
      <w:r w:rsidRPr="00B9110C">
        <w:rPr>
          <w:color w:val="000000"/>
        </w:rPr>
        <w:t>.</w:t>
      </w:r>
    </w:p>
    <w:p w14:paraId="6AF5F94A" w14:textId="77777777" w:rsidR="00B9110C" w:rsidRPr="00B9110C" w:rsidRDefault="00B9110C" w:rsidP="00ED1CE3">
      <w:pPr>
        <w:pBdr>
          <w:top w:val="nil"/>
          <w:left w:val="nil"/>
          <w:bottom w:val="nil"/>
          <w:right w:val="nil"/>
          <w:between w:val="nil"/>
        </w:pBdr>
        <w:spacing w:line="360" w:lineRule="auto"/>
        <w:jc w:val="both"/>
        <w:rPr>
          <w:color w:val="000000"/>
        </w:rPr>
      </w:pPr>
    </w:p>
    <w:p w14:paraId="79698749" w14:textId="77777777" w:rsidR="00B9110C" w:rsidRPr="00B9110C" w:rsidRDefault="00B9110C" w:rsidP="00530747">
      <w:pPr>
        <w:numPr>
          <w:ilvl w:val="0"/>
          <w:numId w:val="17"/>
        </w:numPr>
        <w:pBdr>
          <w:top w:val="nil"/>
          <w:left w:val="nil"/>
          <w:bottom w:val="nil"/>
          <w:right w:val="nil"/>
          <w:between w:val="nil"/>
        </w:pBdr>
        <w:spacing w:line="360" w:lineRule="auto"/>
        <w:jc w:val="both"/>
        <w:rPr>
          <w:color w:val="000000"/>
        </w:rPr>
      </w:pPr>
      <w:r w:rsidRPr="00B9110C">
        <w:rPr>
          <w:b/>
          <w:bCs/>
          <w:color w:val="000000"/>
        </w:rPr>
        <w:t>Communication Protocols:</w:t>
      </w:r>
      <w:r w:rsidRPr="00B9110C">
        <w:rPr>
          <w:color w:val="000000"/>
        </w:rPr>
        <w:t xml:space="preserve"> Utilizes communication protocols compatible with the smart electrical outlets, such as Wi-Fi or Bluetooth.</w:t>
      </w:r>
    </w:p>
    <w:p w14:paraId="3617D095" w14:textId="77777777" w:rsidR="00A52BB1" w:rsidRDefault="00A52BB1" w:rsidP="00ED1CE3">
      <w:pPr>
        <w:pBdr>
          <w:top w:val="nil"/>
          <w:left w:val="nil"/>
          <w:bottom w:val="nil"/>
          <w:right w:val="nil"/>
          <w:between w:val="nil"/>
        </w:pBdr>
        <w:spacing w:line="360" w:lineRule="auto"/>
        <w:jc w:val="both"/>
        <w:rPr>
          <w:ins w:id="307" w:author="HP" w:date="2024-06-14T15:31:00Z"/>
          <w:color w:val="000000"/>
        </w:rPr>
      </w:pPr>
    </w:p>
    <w:p w14:paraId="5F7B28E2" w14:textId="77777777" w:rsidR="00101EB5" w:rsidRDefault="00101EB5" w:rsidP="00ED1CE3">
      <w:pPr>
        <w:pBdr>
          <w:top w:val="nil"/>
          <w:left w:val="nil"/>
          <w:bottom w:val="nil"/>
          <w:right w:val="nil"/>
          <w:between w:val="nil"/>
        </w:pBdr>
        <w:spacing w:line="360" w:lineRule="auto"/>
        <w:jc w:val="both"/>
        <w:rPr>
          <w:ins w:id="308" w:author="HP" w:date="2024-06-14T15:31:00Z"/>
          <w:color w:val="000000"/>
        </w:rPr>
      </w:pPr>
    </w:p>
    <w:p w14:paraId="12DC6136" w14:textId="77777777" w:rsidR="00101EB5" w:rsidRDefault="00101EB5" w:rsidP="00ED1CE3">
      <w:pPr>
        <w:pBdr>
          <w:top w:val="nil"/>
          <w:left w:val="nil"/>
          <w:bottom w:val="nil"/>
          <w:right w:val="nil"/>
          <w:between w:val="nil"/>
        </w:pBdr>
        <w:spacing w:line="360" w:lineRule="auto"/>
        <w:jc w:val="both"/>
        <w:rPr>
          <w:color w:val="000000"/>
        </w:rPr>
      </w:pPr>
    </w:p>
    <w:p w14:paraId="4AA9B979" w14:textId="77777777" w:rsidR="00A52BB1" w:rsidRDefault="00383C48" w:rsidP="00530747">
      <w:pPr>
        <w:pStyle w:val="Heading2"/>
        <w:numPr>
          <w:ilvl w:val="2"/>
          <w:numId w:val="9"/>
        </w:numPr>
        <w:jc w:val="both"/>
        <w:rPr>
          <w:rFonts w:eastAsia="Times New Roman" w:cs="Times New Roman"/>
          <w:sz w:val="28"/>
          <w:szCs w:val="28"/>
        </w:rPr>
      </w:pPr>
      <w:bookmarkStart w:id="309" w:name="_Toc167959078"/>
      <w:r>
        <w:rPr>
          <w:rFonts w:eastAsia="Times New Roman" w:cs="Times New Roman"/>
          <w:sz w:val="28"/>
          <w:szCs w:val="28"/>
        </w:rPr>
        <w:t>Software Interfaces</w:t>
      </w:r>
      <w:bookmarkEnd w:id="309"/>
    </w:p>
    <w:p w14:paraId="378CACDF" w14:textId="6C79F80B" w:rsidR="00CB59A5" w:rsidRPr="00872BB7" w:rsidRDefault="00CB59A5" w:rsidP="00ED1CE3">
      <w:pPr>
        <w:autoSpaceDE w:val="0"/>
        <w:autoSpaceDN w:val="0"/>
        <w:adjustRightInd w:val="0"/>
        <w:spacing w:after="120" w:line="360" w:lineRule="auto"/>
        <w:jc w:val="both"/>
        <w:rPr>
          <w:b/>
          <w:bCs/>
          <w:iCs/>
        </w:rPr>
      </w:pPr>
      <w:bookmarkStart w:id="310" w:name="_3ygebqi" w:colFirst="0" w:colLast="0"/>
      <w:bookmarkEnd w:id="310"/>
      <w:r w:rsidRPr="00872BB7">
        <w:rPr>
          <w:b/>
          <w:bCs/>
          <w:iCs/>
        </w:rPr>
        <w:t>SI-1.1:</w:t>
      </w:r>
      <w:r>
        <w:rPr>
          <w:b/>
          <w:bCs/>
          <w:iCs/>
        </w:rPr>
        <w:t xml:space="preserve"> NodeJS &amp; </w:t>
      </w:r>
      <w:r w:rsidRPr="00872BB7">
        <w:rPr>
          <w:b/>
          <w:bCs/>
          <w:iCs/>
        </w:rPr>
        <w:t>Express</w:t>
      </w:r>
      <w:r>
        <w:rPr>
          <w:b/>
          <w:bCs/>
          <w:iCs/>
        </w:rPr>
        <w:t>JS</w:t>
      </w:r>
    </w:p>
    <w:p w14:paraId="2AD0BEFB" w14:textId="483C220F"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lastRenderedPageBreak/>
        <w:t xml:space="preserve">The IoT Based Electricity Conservation System shall communicate occupancy data from the </w:t>
      </w:r>
      <w:r>
        <w:rPr>
          <w:szCs w:val="22"/>
        </w:rPr>
        <w:t>IoT Box, make decisions based on the occupancy data, and communicate with the Smart Board</w:t>
      </w:r>
      <w:r w:rsidR="00C55A93">
        <w:rPr>
          <w:szCs w:val="22"/>
        </w:rPr>
        <w:t xml:space="preserve"> on the IoT Platfo</w:t>
      </w:r>
      <w:r w:rsidR="006B5AA6">
        <w:rPr>
          <w:szCs w:val="22"/>
        </w:rPr>
        <w:t>rm which is developed in NodeJS &amp;</w:t>
      </w:r>
      <w:r w:rsidRPr="00B15355">
        <w:rPr>
          <w:szCs w:val="22"/>
        </w:rPr>
        <w:t xml:space="preserve"> Express</w:t>
      </w:r>
      <w:r w:rsidR="006B5AA6">
        <w:rPr>
          <w:szCs w:val="22"/>
        </w:rPr>
        <w:t>js</w:t>
      </w:r>
      <w:r w:rsidRPr="00B15355">
        <w:rPr>
          <w:szCs w:val="22"/>
        </w:rPr>
        <w:t xml:space="preserve"> server through a programmatic interface.</w:t>
      </w:r>
    </w:p>
    <w:p w14:paraId="253B601A" w14:textId="77777777" w:rsidR="00CB59A5" w:rsidRDefault="00CB59A5" w:rsidP="00ED1CE3">
      <w:pPr>
        <w:autoSpaceDE w:val="0"/>
        <w:autoSpaceDN w:val="0"/>
        <w:adjustRightInd w:val="0"/>
        <w:spacing w:after="120" w:line="360" w:lineRule="auto"/>
        <w:jc w:val="both"/>
        <w:rPr>
          <w:b/>
          <w:bCs/>
          <w:iCs/>
        </w:rPr>
      </w:pPr>
    </w:p>
    <w:p w14:paraId="71E292C5" w14:textId="77777777" w:rsidR="00CB59A5" w:rsidRPr="00872BB7" w:rsidRDefault="00CB59A5" w:rsidP="00ED1CE3">
      <w:pPr>
        <w:autoSpaceDE w:val="0"/>
        <w:autoSpaceDN w:val="0"/>
        <w:adjustRightInd w:val="0"/>
        <w:spacing w:after="120" w:line="360" w:lineRule="auto"/>
        <w:jc w:val="both"/>
        <w:rPr>
          <w:b/>
          <w:bCs/>
          <w:iCs/>
        </w:rPr>
      </w:pPr>
      <w:r w:rsidRPr="00872BB7">
        <w:rPr>
          <w:b/>
          <w:bCs/>
          <w:iCs/>
        </w:rPr>
        <w:t>SI-1.2:</w:t>
      </w:r>
      <w:r w:rsidRPr="00872BB7">
        <w:rPr>
          <w:b/>
          <w:bCs/>
          <w:iCs/>
        </w:rPr>
        <w:tab/>
        <w:t>SQL Server</w:t>
      </w:r>
    </w:p>
    <w:p w14:paraId="1C257ACB" w14:textId="77777777"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t>The Express backend server shall store and retrieve data from the SQL Server database using SQL queries facilitated by SSMS (SQL Server Management Studio).</w:t>
      </w:r>
    </w:p>
    <w:p w14:paraId="64E46E86" w14:textId="77777777" w:rsidR="00CB59A5" w:rsidRDefault="00CB59A5" w:rsidP="00ED1CE3">
      <w:pPr>
        <w:autoSpaceDE w:val="0"/>
        <w:autoSpaceDN w:val="0"/>
        <w:adjustRightInd w:val="0"/>
        <w:spacing w:after="120" w:line="360" w:lineRule="auto"/>
        <w:jc w:val="both"/>
        <w:rPr>
          <w:b/>
          <w:bCs/>
          <w:iCs/>
        </w:rPr>
      </w:pPr>
    </w:p>
    <w:p w14:paraId="2A70EE09" w14:textId="77777777" w:rsidR="00CB59A5" w:rsidRPr="00872BB7" w:rsidRDefault="00CB59A5" w:rsidP="00ED1CE3">
      <w:pPr>
        <w:autoSpaceDE w:val="0"/>
        <w:autoSpaceDN w:val="0"/>
        <w:adjustRightInd w:val="0"/>
        <w:spacing w:after="120" w:line="360" w:lineRule="auto"/>
        <w:jc w:val="both"/>
        <w:rPr>
          <w:b/>
          <w:bCs/>
          <w:iCs/>
        </w:rPr>
      </w:pPr>
      <w:r w:rsidRPr="00872BB7">
        <w:rPr>
          <w:b/>
          <w:bCs/>
          <w:iCs/>
        </w:rPr>
        <w:t>SI-1.3:</w:t>
      </w:r>
      <w:r w:rsidRPr="00872BB7">
        <w:rPr>
          <w:b/>
          <w:bCs/>
          <w:iCs/>
        </w:rPr>
        <w:tab/>
        <w:t>React JS</w:t>
      </w:r>
    </w:p>
    <w:p w14:paraId="4968A390" w14:textId="1554A1F8"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t xml:space="preserve">The React JS frontend shall interact with the </w:t>
      </w:r>
      <w:r w:rsidR="006B5AA6">
        <w:rPr>
          <w:szCs w:val="22"/>
        </w:rPr>
        <w:t>IoT Platform</w:t>
      </w:r>
      <w:r w:rsidRPr="00B15355">
        <w:rPr>
          <w:szCs w:val="22"/>
        </w:rPr>
        <w:t xml:space="preserve"> through RESTful APIs for real-time data updates and user interactions.</w:t>
      </w:r>
    </w:p>
    <w:p w14:paraId="4E57B26A" w14:textId="77777777" w:rsidR="00CB59A5" w:rsidRDefault="00CB59A5" w:rsidP="00ED1CE3">
      <w:pPr>
        <w:autoSpaceDE w:val="0"/>
        <w:autoSpaceDN w:val="0"/>
        <w:adjustRightInd w:val="0"/>
        <w:spacing w:after="120" w:line="360" w:lineRule="auto"/>
        <w:jc w:val="both"/>
        <w:rPr>
          <w:b/>
          <w:bCs/>
          <w:iCs/>
        </w:rPr>
      </w:pPr>
    </w:p>
    <w:p w14:paraId="156463F4" w14:textId="77777777" w:rsidR="00CB59A5" w:rsidRPr="00872BB7" w:rsidRDefault="00CB59A5" w:rsidP="00ED1CE3">
      <w:pPr>
        <w:autoSpaceDE w:val="0"/>
        <w:autoSpaceDN w:val="0"/>
        <w:adjustRightInd w:val="0"/>
        <w:spacing w:after="120" w:line="360" w:lineRule="auto"/>
        <w:jc w:val="both"/>
        <w:rPr>
          <w:b/>
          <w:bCs/>
          <w:iCs/>
        </w:rPr>
      </w:pPr>
      <w:r w:rsidRPr="00872BB7">
        <w:rPr>
          <w:b/>
          <w:bCs/>
          <w:iCs/>
        </w:rPr>
        <w:t>SI-1.4:</w:t>
      </w:r>
      <w:r w:rsidRPr="00872BB7">
        <w:rPr>
          <w:b/>
          <w:bCs/>
          <w:iCs/>
        </w:rPr>
        <w:tab/>
        <w:t>Python</w:t>
      </w:r>
    </w:p>
    <w:p w14:paraId="475B3A24" w14:textId="0EC7AC2B"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t xml:space="preserve">The Python-based image detection program running on </w:t>
      </w:r>
      <w:r w:rsidR="00CB134F">
        <w:rPr>
          <w:szCs w:val="22"/>
        </w:rPr>
        <w:t>IoT Box</w:t>
      </w:r>
      <w:r w:rsidRPr="00B15355">
        <w:rPr>
          <w:szCs w:val="22"/>
        </w:rPr>
        <w:t xml:space="preserve"> shall process captured images and transmit occupancy status to the </w:t>
      </w:r>
      <w:r w:rsidR="00CB134F">
        <w:rPr>
          <w:szCs w:val="22"/>
        </w:rPr>
        <w:t>IoT Platform</w:t>
      </w:r>
      <w:r w:rsidRPr="00B15355">
        <w:rPr>
          <w:szCs w:val="22"/>
        </w:rPr>
        <w:t xml:space="preserve"> through a programmatic interface.</w:t>
      </w:r>
    </w:p>
    <w:p w14:paraId="11D26141" w14:textId="77777777" w:rsidR="00CB59A5" w:rsidRDefault="00CB59A5" w:rsidP="00ED1CE3">
      <w:pPr>
        <w:autoSpaceDE w:val="0"/>
        <w:autoSpaceDN w:val="0"/>
        <w:adjustRightInd w:val="0"/>
        <w:spacing w:after="120" w:line="360" w:lineRule="auto"/>
        <w:jc w:val="both"/>
        <w:rPr>
          <w:b/>
          <w:bCs/>
          <w:iCs/>
        </w:rPr>
      </w:pPr>
    </w:p>
    <w:p w14:paraId="0E1A767F" w14:textId="682277CE" w:rsidR="00CB59A5" w:rsidRPr="00872BB7" w:rsidRDefault="00CB59A5" w:rsidP="00ED1CE3">
      <w:pPr>
        <w:autoSpaceDE w:val="0"/>
        <w:autoSpaceDN w:val="0"/>
        <w:adjustRightInd w:val="0"/>
        <w:spacing w:after="120" w:line="360" w:lineRule="auto"/>
        <w:jc w:val="both"/>
        <w:rPr>
          <w:b/>
          <w:bCs/>
          <w:iCs/>
        </w:rPr>
      </w:pPr>
      <w:r w:rsidRPr="00872BB7">
        <w:rPr>
          <w:b/>
          <w:bCs/>
          <w:iCs/>
        </w:rPr>
        <w:t>SI-1.</w:t>
      </w:r>
      <w:r>
        <w:rPr>
          <w:b/>
          <w:bCs/>
          <w:iCs/>
        </w:rPr>
        <w:t>5</w:t>
      </w:r>
      <w:r w:rsidRPr="00872BB7">
        <w:rPr>
          <w:b/>
          <w:bCs/>
          <w:iCs/>
        </w:rPr>
        <w:t>:</w:t>
      </w:r>
      <w:r w:rsidRPr="00872BB7">
        <w:rPr>
          <w:b/>
          <w:bCs/>
          <w:iCs/>
        </w:rPr>
        <w:tab/>
        <w:t>Packages and Libraries</w:t>
      </w:r>
    </w:p>
    <w:p w14:paraId="28409AAA" w14:textId="581DDE34"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t>NPM packages shall be used for managing dependencies in both the React JS frontend and Node</w:t>
      </w:r>
      <w:r w:rsidR="00CB134F">
        <w:rPr>
          <w:szCs w:val="22"/>
        </w:rPr>
        <w:t>JS &amp; ExpressJS</w:t>
      </w:r>
      <w:r w:rsidR="007822DA">
        <w:rPr>
          <w:szCs w:val="22"/>
        </w:rPr>
        <w:t>.</w:t>
      </w:r>
    </w:p>
    <w:p w14:paraId="517A2BE5" w14:textId="77777777" w:rsidR="00CB59A5" w:rsidRPr="00B15355" w:rsidRDefault="00CB59A5" w:rsidP="00530747">
      <w:pPr>
        <w:pStyle w:val="ListParagraph"/>
        <w:numPr>
          <w:ilvl w:val="0"/>
          <w:numId w:val="19"/>
        </w:numPr>
        <w:autoSpaceDE w:val="0"/>
        <w:autoSpaceDN w:val="0"/>
        <w:adjustRightInd w:val="0"/>
        <w:spacing w:after="120" w:line="360" w:lineRule="auto"/>
        <w:contextualSpacing w:val="0"/>
        <w:jc w:val="both"/>
        <w:rPr>
          <w:szCs w:val="22"/>
        </w:rPr>
      </w:pPr>
      <w:r w:rsidRPr="00B15355">
        <w:rPr>
          <w:szCs w:val="22"/>
        </w:rPr>
        <w:t>OpenCV shall be integrated for efficient development of image detection algorithms on the Raspberry Pi.</w:t>
      </w:r>
    </w:p>
    <w:p w14:paraId="01E1FB28" w14:textId="77777777" w:rsidR="00A52BB1" w:rsidRDefault="00A52BB1">
      <w:pPr>
        <w:pBdr>
          <w:top w:val="nil"/>
          <w:left w:val="nil"/>
          <w:bottom w:val="nil"/>
          <w:right w:val="nil"/>
          <w:between w:val="nil"/>
        </w:pBdr>
        <w:spacing w:line="360" w:lineRule="auto"/>
        <w:rPr>
          <w:color w:val="000000"/>
        </w:rPr>
      </w:pPr>
    </w:p>
    <w:p w14:paraId="0CFCEAAE" w14:textId="77777777" w:rsidR="006147F9" w:rsidRDefault="006147F9">
      <w:pPr>
        <w:pBdr>
          <w:top w:val="nil"/>
          <w:left w:val="nil"/>
          <w:bottom w:val="nil"/>
          <w:right w:val="nil"/>
          <w:between w:val="nil"/>
        </w:pBdr>
        <w:spacing w:line="360" w:lineRule="auto"/>
        <w:rPr>
          <w:color w:val="000000"/>
        </w:rPr>
      </w:pPr>
    </w:p>
    <w:p w14:paraId="3958EC3C" w14:textId="77777777" w:rsidR="006147F9" w:rsidRDefault="006147F9">
      <w:pPr>
        <w:pBdr>
          <w:top w:val="nil"/>
          <w:left w:val="nil"/>
          <w:bottom w:val="nil"/>
          <w:right w:val="nil"/>
          <w:between w:val="nil"/>
        </w:pBdr>
        <w:spacing w:line="360" w:lineRule="auto"/>
        <w:rPr>
          <w:color w:val="000000"/>
        </w:rPr>
      </w:pPr>
    </w:p>
    <w:p w14:paraId="3BA859EA" w14:textId="599AB01E" w:rsidR="0007116B" w:rsidRPr="0007116B" w:rsidRDefault="00383C48" w:rsidP="00530747">
      <w:pPr>
        <w:pStyle w:val="Heading2"/>
        <w:numPr>
          <w:ilvl w:val="2"/>
          <w:numId w:val="9"/>
        </w:numPr>
        <w:spacing w:line="480" w:lineRule="auto"/>
        <w:jc w:val="both"/>
        <w:rPr>
          <w:rFonts w:eastAsia="Times New Roman" w:cs="Times New Roman"/>
          <w:sz w:val="28"/>
          <w:szCs w:val="28"/>
        </w:rPr>
      </w:pPr>
      <w:bookmarkStart w:id="311" w:name="_Toc167959079"/>
      <w:r>
        <w:rPr>
          <w:rFonts w:eastAsia="Times New Roman" w:cs="Times New Roman"/>
          <w:sz w:val="28"/>
          <w:szCs w:val="28"/>
        </w:rPr>
        <w:lastRenderedPageBreak/>
        <w:t>Communications Interfaces</w:t>
      </w:r>
      <w:bookmarkEnd w:id="311"/>
    </w:p>
    <w:p w14:paraId="33190005" w14:textId="680210DE" w:rsidR="0007116B" w:rsidRPr="0007116B" w:rsidRDefault="0007116B" w:rsidP="001A6993">
      <w:pPr>
        <w:spacing w:line="480" w:lineRule="auto"/>
        <w:jc w:val="both"/>
        <w:rPr>
          <w:b/>
          <w:bCs/>
        </w:rPr>
      </w:pPr>
      <w:r w:rsidRPr="0007116B">
        <w:rPr>
          <w:b/>
          <w:bCs/>
        </w:rPr>
        <w:t xml:space="preserve">CI-1.1: </w:t>
      </w:r>
      <w:r w:rsidR="007D09D0">
        <w:rPr>
          <w:b/>
          <w:bCs/>
        </w:rPr>
        <w:t>Camera-to-IoT Box Communication</w:t>
      </w:r>
    </w:p>
    <w:p w14:paraId="65531385" w14:textId="0E5C9C66" w:rsidR="00D34483" w:rsidRDefault="0007116B" w:rsidP="001A6993">
      <w:pPr>
        <w:spacing w:line="480" w:lineRule="auto"/>
        <w:jc w:val="both"/>
      </w:pPr>
      <w:r w:rsidRPr="0007116B">
        <w:t xml:space="preserve">The </w:t>
      </w:r>
      <w:r w:rsidR="00225762">
        <w:t>camera sends live feed</w:t>
      </w:r>
      <w:r w:rsidRPr="0007116B">
        <w:t xml:space="preserve"> to the</w:t>
      </w:r>
      <w:r w:rsidR="00225762">
        <w:t xml:space="preserve"> IoT Box </w:t>
      </w:r>
      <w:r w:rsidRPr="0007116B">
        <w:t xml:space="preserve">using </w:t>
      </w:r>
      <w:r w:rsidR="00225762">
        <w:t>RTSP</w:t>
      </w:r>
      <w:r w:rsidRPr="0007116B">
        <w:t xml:space="preserve"> communication protocols.</w:t>
      </w:r>
    </w:p>
    <w:p w14:paraId="3F5BD319" w14:textId="32D44A62" w:rsidR="00D34483" w:rsidRPr="00872BB7" w:rsidRDefault="00D34483" w:rsidP="001A6993">
      <w:pPr>
        <w:spacing w:line="480" w:lineRule="auto"/>
        <w:jc w:val="both"/>
        <w:rPr>
          <w:b/>
          <w:bCs/>
        </w:rPr>
      </w:pPr>
      <w:r w:rsidRPr="00872BB7">
        <w:rPr>
          <w:b/>
          <w:bCs/>
        </w:rPr>
        <w:t>CI-1.</w:t>
      </w:r>
      <w:r>
        <w:rPr>
          <w:b/>
          <w:bCs/>
        </w:rPr>
        <w:t>2</w:t>
      </w:r>
      <w:r w:rsidRPr="00872BB7">
        <w:rPr>
          <w:b/>
          <w:bCs/>
        </w:rPr>
        <w:t xml:space="preserve">: </w:t>
      </w:r>
      <w:r w:rsidR="007D09D0">
        <w:rPr>
          <w:b/>
          <w:bCs/>
        </w:rPr>
        <w:t>IoT Platform-to-IoT Box Communication</w:t>
      </w:r>
    </w:p>
    <w:p w14:paraId="0DA7DAF6" w14:textId="7F271772" w:rsidR="00225762" w:rsidRPr="0007116B" w:rsidRDefault="00D34483" w:rsidP="001A6993">
      <w:pPr>
        <w:spacing w:line="480" w:lineRule="auto"/>
        <w:jc w:val="both"/>
      </w:pPr>
      <w:r>
        <w:t xml:space="preserve">The IoT Platform sends the Region of Interest to the </w:t>
      </w:r>
      <w:r w:rsidR="00B10636">
        <w:t>IoT Box using HTTP/HTTPS communication protocols</w:t>
      </w:r>
    </w:p>
    <w:p w14:paraId="044DE6E7" w14:textId="05F39FD1" w:rsidR="006147F9" w:rsidRPr="00872BB7" w:rsidRDefault="006147F9" w:rsidP="001A6993">
      <w:pPr>
        <w:spacing w:line="480" w:lineRule="auto"/>
        <w:jc w:val="both"/>
        <w:rPr>
          <w:b/>
          <w:bCs/>
        </w:rPr>
      </w:pPr>
      <w:r w:rsidRPr="00872BB7">
        <w:rPr>
          <w:b/>
          <w:bCs/>
        </w:rPr>
        <w:t>CI-1.</w:t>
      </w:r>
      <w:r w:rsidR="00B10636">
        <w:rPr>
          <w:b/>
          <w:bCs/>
        </w:rPr>
        <w:t>3</w:t>
      </w:r>
      <w:r w:rsidRPr="00872BB7">
        <w:rPr>
          <w:b/>
          <w:bCs/>
        </w:rPr>
        <w:t xml:space="preserve">: </w:t>
      </w:r>
      <w:r w:rsidR="007D09D0">
        <w:rPr>
          <w:b/>
          <w:bCs/>
        </w:rPr>
        <w:t>IoT Box-to-IoT Platform Communication</w:t>
      </w:r>
    </w:p>
    <w:p w14:paraId="008EC8C1" w14:textId="5DBBFAE3" w:rsidR="006147F9" w:rsidRPr="00872BB7" w:rsidRDefault="006147F9" w:rsidP="001A6993">
      <w:pPr>
        <w:spacing w:line="480" w:lineRule="auto"/>
        <w:jc w:val="both"/>
      </w:pPr>
      <w:r w:rsidRPr="00872BB7">
        <w:t>The system transmit</w:t>
      </w:r>
      <w:r w:rsidR="00B10636">
        <w:t>s</w:t>
      </w:r>
      <w:r w:rsidRPr="00872BB7">
        <w:t xml:space="preserve"> occupancy status updates from the </w:t>
      </w:r>
      <w:r w:rsidR="00F632F2">
        <w:t>IoT Box</w:t>
      </w:r>
      <w:r w:rsidRPr="00872BB7">
        <w:t xml:space="preserve"> to the </w:t>
      </w:r>
      <w:r w:rsidR="002323D4">
        <w:t>IoT Platf</w:t>
      </w:r>
      <w:r w:rsidR="00225762">
        <w:t>o</w:t>
      </w:r>
      <w:r w:rsidR="002323D4">
        <w:t>rm</w:t>
      </w:r>
      <w:r w:rsidRPr="00872BB7">
        <w:t xml:space="preserve"> using HTTP/HTTPS communication protocols.</w:t>
      </w:r>
    </w:p>
    <w:p w14:paraId="00B841D3" w14:textId="597B990E" w:rsidR="006147F9" w:rsidRPr="00872BB7" w:rsidRDefault="006147F9" w:rsidP="001A6993">
      <w:pPr>
        <w:spacing w:line="480" w:lineRule="auto"/>
        <w:jc w:val="both"/>
        <w:rPr>
          <w:b/>
          <w:bCs/>
        </w:rPr>
      </w:pPr>
      <w:r w:rsidRPr="00872BB7">
        <w:rPr>
          <w:b/>
          <w:bCs/>
        </w:rPr>
        <w:t>CI-1.</w:t>
      </w:r>
      <w:r w:rsidR="001A6993">
        <w:rPr>
          <w:b/>
          <w:bCs/>
        </w:rPr>
        <w:t>4</w:t>
      </w:r>
      <w:r w:rsidRPr="00872BB7">
        <w:rPr>
          <w:b/>
          <w:bCs/>
        </w:rPr>
        <w:t xml:space="preserve">: </w:t>
      </w:r>
      <w:r w:rsidR="007D09D0">
        <w:rPr>
          <w:b/>
          <w:bCs/>
        </w:rPr>
        <w:t>Web Server-to-IoT Platform Communication</w:t>
      </w:r>
    </w:p>
    <w:p w14:paraId="37C1E77D" w14:textId="725D0615" w:rsidR="006147F9" w:rsidRPr="00872BB7" w:rsidRDefault="006147F9" w:rsidP="001A6993">
      <w:pPr>
        <w:spacing w:line="480" w:lineRule="auto"/>
        <w:jc w:val="both"/>
      </w:pPr>
      <w:r w:rsidRPr="00872BB7">
        <w:t xml:space="preserve">The React JS frontend shall interact with the </w:t>
      </w:r>
      <w:r w:rsidR="001856B8">
        <w:t>IoT Platform using</w:t>
      </w:r>
      <w:r w:rsidRPr="00872BB7">
        <w:t xml:space="preserve"> RESTful APIs, utilizing HTTP/HTTPS for real-time data updates and user interactions.</w:t>
      </w:r>
    </w:p>
    <w:p w14:paraId="5F5B306B" w14:textId="038632A6" w:rsidR="006147F9" w:rsidRPr="00872BB7" w:rsidRDefault="006147F9" w:rsidP="001A6993">
      <w:pPr>
        <w:spacing w:line="480" w:lineRule="auto"/>
        <w:jc w:val="both"/>
        <w:rPr>
          <w:b/>
          <w:bCs/>
        </w:rPr>
      </w:pPr>
      <w:r w:rsidRPr="00872BB7">
        <w:rPr>
          <w:b/>
          <w:bCs/>
        </w:rPr>
        <w:t>CI-1.</w:t>
      </w:r>
      <w:r w:rsidR="001A6993">
        <w:rPr>
          <w:b/>
          <w:bCs/>
        </w:rPr>
        <w:t>5</w:t>
      </w:r>
      <w:r w:rsidRPr="00872BB7">
        <w:rPr>
          <w:b/>
          <w:bCs/>
        </w:rPr>
        <w:t xml:space="preserve">: </w:t>
      </w:r>
      <w:r w:rsidR="007D09D0">
        <w:rPr>
          <w:b/>
          <w:bCs/>
        </w:rPr>
        <w:t>IoT Platform-to-Smart Board Communication</w:t>
      </w:r>
    </w:p>
    <w:p w14:paraId="3EC7E6F6" w14:textId="40F1185D" w:rsidR="006147F9" w:rsidRPr="00872BB7" w:rsidRDefault="006147F9" w:rsidP="001A6993">
      <w:pPr>
        <w:spacing w:line="480" w:lineRule="auto"/>
        <w:jc w:val="both"/>
      </w:pPr>
      <w:r w:rsidRPr="00872BB7">
        <w:t xml:space="preserve">The </w:t>
      </w:r>
      <w:r w:rsidR="001856B8">
        <w:t>IoT Platform</w:t>
      </w:r>
      <w:r w:rsidRPr="00872BB7">
        <w:t xml:space="preserve"> communicate</w:t>
      </w:r>
      <w:r w:rsidR="001856B8">
        <w:t>s</w:t>
      </w:r>
      <w:r w:rsidRPr="00872BB7">
        <w:t xml:space="preserve"> with </w:t>
      </w:r>
      <w:r w:rsidR="001856B8">
        <w:t>S</w:t>
      </w:r>
      <w:r w:rsidRPr="00872BB7">
        <w:t xml:space="preserve">mart </w:t>
      </w:r>
      <w:r w:rsidR="001856B8">
        <w:t>Board</w:t>
      </w:r>
      <w:r w:rsidRPr="00872BB7">
        <w:t xml:space="preserve"> </w:t>
      </w:r>
      <w:r w:rsidR="001856B8" w:rsidRPr="001856B8">
        <w:t>using HTTP/HTTPS communication protocols.</w:t>
      </w:r>
    </w:p>
    <w:p w14:paraId="15F45026" w14:textId="740B2167" w:rsidR="006147F9" w:rsidRPr="00872BB7" w:rsidRDefault="006147F9" w:rsidP="001A6993">
      <w:pPr>
        <w:spacing w:line="480" w:lineRule="auto"/>
        <w:jc w:val="both"/>
        <w:rPr>
          <w:b/>
          <w:bCs/>
        </w:rPr>
      </w:pPr>
      <w:r w:rsidRPr="00872BB7">
        <w:rPr>
          <w:b/>
          <w:bCs/>
        </w:rPr>
        <w:t>CI-1.</w:t>
      </w:r>
      <w:r w:rsidR="001A6993">
        <w:rPr>
          <w:b/>
          <w:bCs/>
        </w:rPr>
        <w:t>6</w:t>
      </w:r>
      <w:r w:rsidRPr="00872BB7">
        <w:rPr>
          <w:b/>
          <w:bCs/>
        </w:rPr>
        <w:t xml:space="preserve">: </w:t>
      </w:r>
      <w:r w:rsidR="007921D7">
        <w:rPr>
          <w:b/>
          <w:bCs/>
        </w:rPr>
        <w:t>IoT Platform-to-Desktop Agent Communication</w:t>
      </w:r>
    </w:p>
    <w:p w14:paraId="796A6885" w14:textId="58FE8453" w:rsidR="006147F9" w:rsidRDefault="001856B8" w:rsidP="001A6993">
      <w:pPr>
        <w:spacing w:line="480" w:lineRule="auto"/>
        <w:jc w:val="both"/>
      </w:pPr>
      <w:r w:rsidRPr="00872BB7">
        <w:t xml:space="preserve">The </w:t>
      </w:r>
      <w:r>
        <w:t>IoT Platform</w:t>
      </w:r>
      <w:r w:rsidRPr="00872BB7">
        <w:t xml:space="preserve"> communicate</w:t>
      </w:r>
      <w:r>
        <w:t>s</w:t>
      </w:r>
      <w:r w:rsidRPr="00872BB7">
        <w:t xml:space="preserve"> with </w:t>
      </w:r>
      <w:r>
        <w:t xml:space="preserve">Desktop Agent </w:t>
      </w:r>
      <w:r w:rsidRPr="001856B8">
        <w:t>using HTTP/HTTPS communication protocols</w:t>
      </w:r>
    </w:p>
    <w:p w14:paraId="30E1C61B" w14:textId="77777777" w:rsidR="00A52BB1" w:rsidRDefault="00A52BB1">
      <w:pPr>
        <w:pBdr>
          <w:top w:val="nil"/>
          <w:left w:val="nil"/>
          <w:bottom w:val="nil"/>
          <w:right w:val="nil"/>
          <w:between w:val="nil"/>
        </w:pBdr>
        <w:spacing w:line="360" w:lineRule="auto"/>
        <w:jc w:val="both"/>
        <w:rPr>
          <w:color w:val="000000"/>
        </w:rPr>
      </w:pPr>
    </w:p>
    <w:p w14:paraId="6079D4B2" w14:textId="77777777" w:rsidR="00A52BB1" w:rsidRDefault="00383C48" w:rsidP="00530747">
      <w:pPr>
        <w:pStyle w:val="Heading2"/>
        <w:numPr>
          <w:ilvl w:val="1"/>
          <w:numId w:val="9"/>
        </w:numPr>
        <w:rPr>
          <w:rFonts w:eastAsia="Times New Roman" w:cs="Times New Roman"/>
        </w:rPr>
      </w:pPr>
      <w:bookmarkStart w:id="312" w:name="_Toc167959080"/>
      <w:r>
        <w:rPr>
          <w:rFonts w:eastAsia="Times New Roman" w:cs="Times New Roman"/>
        </w:rPr>
        <w:t>System Features</w:t>
      </w:r>
      <w:bookmarkEnd w:id="312"/>
    </w:p>
    <w:p w14:paraId="357112AE" w14:textId="56B74074" w:rsidR="00A52BB1" w:rsidRDefault="00CA2658">
      <w:pPr>
        <w:pBdr>
          <w:top w:val="nil"/>
          <w:left w:val="nil"/>
          <w:bottom w:val="nil"/>
          <w:right w:val="nil"/>
          <w:between w:val="nil"/>
        </w:pBdr>
        <w:spacing w:line="360" w:lineRule="auto"/>
        <w:rPr>
          <w:color w:val="000000"/>
        </w:rPr>
      </w:pPr>
      <w:r w:rsidRPr="00CA2658">
        <w:rPr>
          <w:color w:val="000000"/>
        </w:rPr>
        <w:t xml:space="preserve">"System Features," will outline the key functionalities and capabilities offered by the IoT-based electricity conservation system. This section will serve as a roadmap, detailing what the system can do to achieve efficient energy management in </w:t>
      </w:r>
      <w:del w:id="313" w:author="Ahmad Imran" w:date="2024-06-13T13:20:00Z">
        <w:r w:rsidRPr="00CA2658" w:rsidDel="00F60480">
          <w:rPr>
            <w:color w:val="000000"/>
          </w:rPr>
          <w:delText>laboratory environments</w:delText>
        </w:r>
      </w:del>
      <w:ins w:id="314" w:author="Ahmad Imran" w:date="2024-06-13T13:20:00Z">
        <w:r w:rsidR="00F60480">
          <w:rPr>
            <w:color w:val="000000"/>
          </w:rPr>
          <w:t>buildings</w:t>
        </w:r>
      </w:ins>
      <w:r w:rsidRPr="00CA2658">
        <w:rPr>
          <w:color w:val="000000"/>
        </w:rPr>
        <w:t>.</w:t>
      </w:r>
    </w:p>
    <w:p w14:paraId="4DE670AE" w14:textId="31486C31" w:rsidR="00A52BB1" w:rsidRDefault="004F5BDE" w:rsidP="00530747">
      <w:pPr>
        <w:pStyle w:val="Heading2"/>
        <w:numPr>
          <w:ilvl w:val="2"/>
          <w:numId w:val="9"/>
        </w:numPr>
        <w:rPr>
          <w:rFonts w:eastAsia="Times New Roman" w:cs="Times New Roman"/>
          <w:sz w:val="28"/>
          <w:szCs w:val="28"/>
        </w:rPr>
      </w:pPr>
      <w:bookmarkStart w:id="315" w:name="_Toc167959081"/>
      <w:r>
        <w:rPr>
          <w:rFonts w:eastAsia="Times New Roman" w:cs="Times New Roman"/>
          <w:sz w:val="28"/>
          <w:szCs w:val="28"/>
        </w:rPr>
        <w:lastRenderedPageBreak/>
        <w:t>User Authentication</w:t>
      </w:r>
      <w:bookmarkEnd w:id="315"/>
    </w:p>
    <w:p w14:paraId="1BFE7661" w14:textId="77777777" w:rsidR="00A52BB1" w:rsidRDefault="00383C48" w:rsidP="00530747">
      <w:pPr>
        <w:pStyle w:val="Heading2"/>
        <w:numPr>
          <w:ilvl w:val="3"/>
          <w:numId w:val="9"/>
        </w:numPr>
        <w:ind w:hanging="450"/>
        <w:rPr>
          <w:rFonts w:eastAsia="Times New Roman" w:cs="Times New Roman"/>
          <w:szCs w:val="24"/>
        </w:rPr>
      </w:pPr>
      <w:bookmarkStart w:id="316" w:name="_Toc167959082"/>
      <w:r>
        <w:rPr>
          <w:rFonts w:eastAsia="Times New Roman" w:cs="Times New Roman"/>
          <w:szCs w:val="24"/>
        </w:rPr>
        <w:t>Description and Priority</w:t>
      </w:r>
      <w:bookmarkEnd w:id="316"/>
    </w:p>
    <w:p w14:paraId="0C10159F" w14:textId="03B9401C" w:rsidR="00A52BB1" w:rsidRDefault="00B661EF">
      <w:pPr>
        <w:pBdr>
          <w:top w:val="nil"/>
          <w:left w:val="nil"/>
          <w:bottom w:val="nil"/>
          <w:right w:val="nil"/>
          <w:between w:val="nil"/>
        </w:pBdr>
        <w:spacing w:line="360" w:lineRule="auto"/>
        <w:ind w:left="630"/>
        <w:jc w:val="both"/>
        <w:rPr>
          <w:color w:val="000000"/>
        </w:rPr>
      </w:pPr>
      <w:r>
        <w:t>This feature</w:t>
      </w:r>
      <w:r w:rsidR="009C6166">
        <w:t xml:space="preserve"> is of high priority and</w:t>
      </w:r>
      <w:r>
        <w:t xml:space="preserve"> ensures secure access to the system for authorized administrators. Users can log in to the web application's admin mode using valid credentials, restricting access to sensitive functionalities.</w:t>
      </w:r>
    </w:p>
    <w:p w14:paraId="601A38F2" w14:textId="77777777" w:rsidR="00A52BB1" w:rsidRDefault="00383C48" w:rsidP="00530747">
      <w:pPr>
        <w:pStyle w:val="Heading2"/>
        <w:numPr>
          <w:ilvl w:val="3"/>
          <w:numId w:val="9"/>
        </w:numPr>
        <w:ind w:hanging="450"/>
        <w:rPr>
          <w:rFonts w:eastAsia="Times New Roman" w:cs="Times New Roman"/>
          <w:szCs w:val="24"/>
        </w:rPr>
      </w:pPr>
      <w:bookmarkStart w:id="317" w:name="_Toc167959083"/>
      <w:r>
        <w:rPr>
          <w:rFonts w:eastAsia="Times New Roman" w:cs="Times New Roman"/>
          <w:szCs w:val="24"/>
        </w:rPr>
        <w:t>Stimulus/Response Sequences</w:t>
      </w:r>
      <w:bookmarkEnd w:id="317"/>
    </w:p>
    <w:p w14:paraId="3EE452CC" w14:textId="3309FD33" w:rsidR="001B47AD" w:rsidRPr="001B47AD" w:rsidRDefault="001B47AD" w:rsidP="00530747">
      <w:pPr>
        <w:pStyle w:val="ListParagraph"/>
        <w:numPr>
          <w:ilvl w:val="0"/>
          <w:numId w:val="20"/>
        </w:numPr>
        <w:pBdr>
          <w:top w:val="nil"/>
          <w:left w:val="nil"/>
          <w:bottom w:val="nil"/>
          <w:right w:val="nil"/>
          <w:between w:val="nil"/>
        </w:pBdr>
        <w:spacing w:line="360" w:lineRule="auto"/>
        <w:jc w:val="both"/>
        <w:rPr>
          <w:color w:val="000000"/>
        </w:rPr>
      </w:pPr>
      <w:r w:rsidRPr="001B47AD">
        <w:rPr>
          <w:color w:val="000000"/>
        </w:rPr>
        <w:t>User opens the system login page.</w:t>
      </w:r>
    </w:p>
    <w:p w14:paraId="58492A8F" w14:textId="77777777" w:rsidR="001B47AD" w:rsidRPr="001B47AD" w:rsidRDefault="001B47AD" w:rsidP="00530747">
      <w:pPr>
        <w:pStyle w:val="ListParagraph"/>
        <w:numPr>
          <w:ilvl w:val="0"/>
          <w:numId w:val="20"/>
        </w:numPr>
        <w:pBdr>
          <w:top w:val="nil"/>
          <w:left w:val="nil"/>
          <w:bottom w:val="nil"/>
          <w:right w:val="nil"/>
          <w:between w:val="nil"/>
        </w:pBdr>
        <w:spacing w:line="360" w:lineRule="auto"/>
        <w:jc w:val="both"/>
        <w:rPr>
          <w:color w:val="000000"/>
        </w:rPr>
      </w:pPr>
      <w:r w:rsidRPr="001B47AD">
        <w:rPr>
          <w:color w:val="000000"/>
        </w:rPr>
        <w:t>System displays username and password input fields.</w:t>
      </w:r>
    </w:p>
    <w:p w14:paraId="09F2909C" w14:textId="77777777" w:rsidR="001B47AD" w:rsidRPr="001B47AD" w:rsidRDefault="001B47AD" w:rsidP="00530747">
      <w:pPr>
        <w:pStyle w:val="ListParagraph"/>
        <w:numPr>
          <w:ilvl w:val="0"/>
          <w:numId w:val="20"/>
        </w:numPr>
        <w:pBdr>
          <w:top w:val="nil"/>
          <w:left w:val="nil"/>
          <w:bottom w:val="nil"/>
          <w:right w:val="nil"/>
          <w:between w:val="nil"/>
        </w:pBdr>
        <w:spacing w:line="360" w:lineRule="auto"/>
        <w:jc w:val="both"/>
        <w:rPr>
          <w:color w:val="000000"/>
        </w:rPr>
      </w:pPr>
      <w:r w:rsidRPr="001B47AD">
        <w:rPr>
          <w:color w:val="000000"/>
        </w:rPr>
        <w:t>User enters a valid username and password.</w:t>
      </w:r>
    </w:p>
    <w:p w14:paraId="39A27049" w14:textId="77777777" w:rsidR="001B47AD" w:rsidRPr="001B47AD" w:rsidRDefault="001B47AD" w:rsidP="00530747">
      <w:pPr>
        <w:pStyle w:val="ListParagraph"/>
        <w:numPr>
          <w:ilvl w:val="0"/>
          <w:numId w:val="20"/>
        </w:numPr>
        <w:pBdr>
          <w:top w:val="nil"/>
          <w:left w:val="nil"/>
          <w:bottom w:val="nil"/>
          <w:right w:val="nil"/>
          <w:between w:val="nil"/>
        </w:pBdr>
        <w:spacing w:line="360" w:lineRule="auto"/>
        <w:jc w:val="both"/>
        <w:rPr>
          <w:color w:val="000000"/>
        </w:rPr>
      </w:pPr>
      <w:r w:rsidRPr="001B47AD">
        <w:rPr>
          <w:color w:val="000000"/>
        </w:rPr>
        <w:t>User submits the login credentials.</w:t>
      </w:r>
    </w:p>
    <w:p w14:paraId="27BA8287" w14:textId="44781CA4" w:rsidR="001B47AD" w:rsidRPr="00053B5B" w:rsidRDefault="001B47AD" w:rsidP="00530747">
      <w:pPr>
        <w:pStyle w:val="ListParagraph"/>
        <w:numPr>
          <w:ilvl w:val="0"/>
          <w:numId w:val="21"/>
        </w:numPr>
        <w:pBdr>
          <w:top w:val="nil"/>
          <w:left w:val="nil"/>
          <w:bottom w:val="nil"/>
          <w:right w:val="nil"/>
          <w:between w:val="nil"/>
        </w:pBdr>
        <w:spacing w:line="360" w:lineRule="auto"/>
        <w:jc w:val="both"/>
        <w:rPr>
          <w:color w:val="000000"/>
        </w:rPr>
      </w:pPr>
      <w:r w:rsidRPr="00053B5B">
        <w:rPr>
          <w:color w:val="000000"/>
        </w:rPr>
        <w:t>Valid Credentials: System authenticates the user and grants access to the admin</w:t>
      </w:r>
      <w:r w:rsidR="00053B5B" w:rsidRPr="00053B5B">
        <w:rPr>
          <w:color w:val="000000"/>
        </w:rPr>
        <w:t xml:space="preserve"> </w:t>
      </w:r>
      <w:r w:rsidRPr="00053B5B">
        <w:rPr>
          <w:color w:val="000000"/>
        </w:rPr>
        <w:t>interface.</w:t>
      </w:r>
    </w:p>
    <w:p w14:paraId="690780FD" w14:textId="392E3EFF" w:rsidR="00A52BB1" w:rsidRPr="00053B5B" w:rsidRDefault="001B47AD" w:rsidP="00530747">
      <w:pPr>
        <w:pStyle w:val="ListParagraph"/>
        <w:numPr>
          <w:ilvl w:val="0"/>
          <w:numId w:val="21"/>
        </w:numPr>
        <w:pBdr>
          <w:top w:val="nil"/>
          <w:left w:val="nil"/>
          <w:bottom w:val="nil"/>
          <w:right w:val="nil"/>
          <w:between w:val="nil"/>
        </w:pBdr>
        <w:spacing w:line="360" w:lineRule="auto"/>
        <w:jc w:val="both"/>
        <w:rPr>
          <w:color w:val="000000"/>
        </w:rPr>
      </w:pPr>
      <w:r w:rsidRPr="00053B5B">
        <w:rPr>
          <w:color w:val="000000"/>
        </w:rPr>
        <w:t>Invalid Credentials: System displays an error message indicating invalid login attempt.</w:t>
      </w:r>
    </w:p>
    <w:p w14:paraId="5FEC6B62" w14:textId="77777777" w:rsidR="00A52BB1" w:rsidRDefault="00383C48" w:rsidP="00530747">
      <w:pPr>
        <w:pStyle w:val="Heading2"/>
        <w:numPr>
          <w:ilvl w:val="3"/>
          <w:numId w:val="9"/>
        </w:numPr>
        <w:ind w:hanging="450"/>
        <w:rPr>
          <w:rFonts w:eastAsia="Times New Roman" w:cs="Times New Roman"/>
          <w:szCs w:val="24"/>
        </w:rPr>
      </w:pPr>
      <w:bookmarkStart w:id="318" w:name="_Toc167959084"/>
      <w:r>
        <w:rPr>
          <w:rFonts w:eastAsia="Times New Roman" w:cs="Times New Roman"/>
          <w:szCs w:val="24"/>
        </w:rPr>
        <w:t>Functional Requirements</w:t>
      </w:r>
      <w:bookmarkEnd w:id="318"/>
    </w:p>
    <w:p w14:paraId="03D63334" w14:textId="77777777" w:rsidR="005D0F75" w:rsidRPr="005D0F75" w:rsidRDefault="005D0F75" w:rsidP="0051239D">
      <w:pPr>
        <w:pBdr>
          <w:top w:val="nil"/>
          <w:left w:val="nil"/>
          <w:bottom w:val="nil"/>
          <w:right w:val="nil"/>
          <w:between w:val="nil"/>
        </w:pBdr>
        <w:spacing w:line="360" w:lineRule="auto"/>
        <w:ind w:firstLine="630"/>
        <w:rPr>
          <w:color w:val="000000"/>
        </w:rPr>
      </w:pPr>
      <w:r w:rsidRPr="0051239D">
        <w:rPr>
          <w:b/>
          <w:bCs/>
          <w:color w:val="000000"/>
        </w:rPr>
        <w:t>REQ-SF1-1:</w:t>
      </w:r>
      <w:r w:rsidRPr="005D0F75">
        <w:rPr>
          <w:color w:val="000000"/>
        </w:rPr>
        <w:t xml:space="preserve"> The system shall require users to enter a username and password for login.</w:t>
      </w:r>
    </w:p>
    <w:p w14:paraId="4B76F1CF" w14:textId="6865CDD6" w:rsidR="005D0F75" w:rsidRPr="005D0F75" w:rsidRDefault="005D0F75" w:rsidP="0051239D">
      <w:pPr>
        <w:pBdr>
          <w:top w:val="nil"/>
          <w:left w:val="nil"/>
          <w:bottom w:val="nil"/>
          <w:right w:val="nil"/>
          <w:between w:val="nil"/>
        </w:pBdr>
        <w:spacing w:line="360" w:lineRule="auto"/>
        <w:ind w:left="630"/>
        <w:rPr>
          <w:color w:val="000000"/>
        </w:rPr>
      </w:pPr>
      <w:r w:rsidRPr="0051239D">
        <w:rPr>
          <w:b/>
          <w:bCs/>
          <w:color w:val="000000"/>
        </w:rPr>
        <w:t>REQ-SF1-2:</w:t>
      </w:r>
      <w:r w:rsidRPr="005D0F75">
        <w:rPr>
          <w:color w:val="000000"/>
        </w:rPr>
        <w:t xml:space="preserve"> The system shall authenticate user credentials against a secure user database</w:t>
      </w:r>
      <w:r w:rsidR="0051239D">
        <w:rPr>
          <w:color w:val="000000"/>
        </w:rPr>
        <w:t>.</w:t>
      </w:r>
    </w:p>
    <w:p w14:paraId="2D277A93" w14:textId="3C5C3044" w:rsidR="005D0F75" w:rsidRPr="005D0F75" w:rsidRDefault="005D0F75" w:rsidP="0051239D">
      <w:pPr>
        <w:pBdr>
          <w:top w:val="nil"/>
          <w:left w:val="nil"/>
          <w:bottom w:val="nil"/>
          <w:right w:val="nil"/>
          <w:between w:val="nil"/>
        </w:pBdr>
        <w:spacing w:line="360" w:lineRule="auto"/>
        <w:ind w:left="630"/>
        <w:rPr>
          <w:color w:val="000000"/>
        </w:rPr>
      </w:pPr>
      <w:r w:rsidRPr="0051239D">
        <w:rPr>
          <w:b/>
          <w:bCs/>
          <w:color w:val="000000"/>
        </w:rPr>
        <w:t>REQ-SF1-3:</w:t>
      </w:r>
      <w:r w:rsidRPr="005D0F75">
        <w:rPr>
          <w:color w:val="000000"/>
        </w:rPr>
        <w:t xml:space="preserve"> The system shall grant access to the admin interface only upon successful authentication.</w:t>
      </w:r>
    </w:p>
    <w:p w14:paraId="40823B3A" w14:textId="3B7D25E8" w:rsidR="00A52BB1" w:rsidRDefault="005D0F75" w:rsidP="00E72755">
      <w:pPr>
        <w:pBdr>
          <w:top w:val="nil"/>
          <w:left w:val="nil"/>
          <w:bottom w:val="nil"/>
          <w:right w:val="nil"/>
          <w:between w:val="nil"/>
        </w:pBdr>
        <w:spacing w:line="360" w:lineRule="auto"/>
        <w:ind w:left="630"/>
        <w:rPr>
          <w:color w:val="000000"/>
        </w:rPr>
      </w:pPr>
      <w:r w:rsidRPr="0051239D">
        <w:rPr>
          <w:b/>
          <w:bCs/>
          <w:color w:val="000000"/>
        </w:rPr>
        <w:t>REQ-SF1-4:</w:t>
      </w:r>
      <w:r w:rsidRPr="005D0F75">
        <w:rPr>
          <w:color w:val="000000"/>
        </w:rPr>
        <w:t xml:space="preserve"> The system shall display an error message with appropriate details for invalid login attempts (e.g., incorrect username, password mismatch).</w:t>
      </w:r>
    </w:p>
    <w:p w14:paraId="73F540D5" w14:textId="36174D14" w:rsidR="00A52BB1" w:rsidRPr="00092A90" w:rsidRDefault="00092A90" w:rsidP="00530747">
      <w:pPr>
        <w:pStyle w:val="Heading2"/>
        <w:numPr>
          <w:ilvl w:val="2"/>
          <w:numId w:val="9"/>
        </w:numPr>
        <w:jc w:val="both"/>
        <w:rPr>
          <w:rFonts w:eastAsia="Times New Roman" w:cs="Times New Roman"/>
          <w:sz w:val="28"/>
          <w:szCs w:val="28"/>
        </w:rPr>
      </w:pPr>
      <w:bookmarkStart w:id="319" w:name="_Toc167959085"/>
      <w:r>
        <w:rPr>
          <w:rFonts w:eastAsia="Times New Roman" w:cs="Times New Roman"/>
          <w:sz w:val="28"/>
          <w:szCs w:val="28"/>
        </w:rPr>
        <w:t>Area and Camera Management</w:t>
      </w:r>
      <w:bookmarkEnd w:id="319"/>
    </w:p>
    <w:p w14:paraId="22C526F0" w14:textId="77777777" w:rsidR="00A52BB1" w:rsidRDefault="00383C48" w:rsidP="00530747">
      <w:pPr>
        <w:pStyle w:val="Heading2"/>
        <w:numPr>
          <w:ilvl w:val="3"/>
          <w:numId w:val="9"/>
        </w:numPr>
        <w:ind w:hanging="450"/>
        <w:jc w:val="both"/>
        <w:rPr>
          <w:rFonts w:eastAsia="Times New Roman" w:cs="Times New Roman"/>
          <w:szCs w:val="24"/>
        </w:rPr>
      </w:pPr>
      <w:bookmarkStart w:id="320" w:name="_Toc167959086"/>
      <w:r>
        <w:rPr>
          <w:rFonts w:eastAsia="Times New Roman" w:cs="Times New Roman"/>
          <w:szCs w:val="24"/>
        </w:rPr>
        <w:t>Description and Priority</w:t>
      </w:r>
      <w:bookmarkEnd w:id="320"/>
    </w:p>
    <w:p w14:paraId="00738CE6" w14:textId="7BA62C96" w:rsidR="00A52BB1" w:rsidRDefault="00092A90" w:rsidP="00F4614B">
      <w:pPr>
        <w:pBdr>
          <w:top w:val="nil"/>
          <w:left w:val="nil"/>
          <w:bottom w:val="nil"/>
          <w:right w:val="nil"/>
          <w:between w:val="nil"/>
        </w:pBdr>
        <w:spacing w:line="360" w:lineRule="auto"/>
        <w:ind w:left="630"/>
        <w:jc w:val="both"/>
        <w:rPr>
          <w:color w:val="000000"/>
        </w:rPr>
      </w:pPr>
      <w:r w:rsidRPr="00092A90">
        <w:rPr>
          <w:color w:val="000000"/>
        </w:rPr>
        <w:t>This feature</w:t>
      </w:r>
      <w:r w:rsidR="00AB59EE">
        <w:rPr>
          <w:color w:val="000000"/>
        </w:rPr>
        <w:t xml:space="preserve"> with a high priority</w:t>
      </w:r>
      <w:r w:rsidRPr="00092A90">
        <w:rPr>
          <w:color w:val="000000"/>
        </w:rPr>
        <w:t xml:space="preserve"> allows administrators to manage areas and cameras within the system through the web app. Administrators can create, edit, and delete areas and cameras to adapt the system to changing infrastructure and ensure efficient space management</w:t>
      </w:r>
    </w:p>
    <w:p w14:paraId="6BF10082" w14:textId="77777777" w:rsidR="00A52BB1" w:rsidRDefault="00383C48" w:rsidP="00530747">
      <w:pPr>
        <w:pStyle w:val="Heading2"/>
        <w:numPr>
          <w:ilvl w:val="3"/>
          <w:numId w:val="9"/>
        </w:numPr>
        <w:ind w:hanging="450"/>
        <w:jc w:val="both"/>
        <w:rPr>
          <w:rFonts w:eastAsia="Times New Roman" w:cs="Times New Roman"/>
          <w:szCs w:val="24"/>
        </w:rPr>
      </w:pPr>
      <w:bookmarkStart w:id="321" w:name="_Toc167959087"/>
      <w:r>
        <w:rPr>
          <w:rFonts w:eastAsia="Times New Roman" w:cs="Times New Roman"/>
          <w:szCs w:val="24"/>
        </w:rPr>
        <w:t>Stimulus/Response Sequences</w:t>
      </w:r>
      <w:bookmarkEnd w:id="321"/>
    </w:p>
    <w:p w14:paraId="717DEE30" w14:textId="21A9217A" w:rsidR="00092A90" w:rsidRDefault="00092A90" w:rsidP="00530747">
      <w:pPr>
        <w:pStyle w:val="ListParagraph"/>
        <w:numPr>
          <w:ilvl w:val="0"/>
          <w:numId w:val="22"/>
        </w:numPr>
        <w:spacing w:line="360" w:lineRule="auto"/>
        <w:jc w:val="both"/>
      </w:pPr>
      <w:r>
        <w:t xml:space="preserve">Administrator accesses the Area/Camera Management section of the web app. </w:t>
      </w:r>
    </w:p>
    <w:p w14:paraId="07278A59" w14:textId="593C9801" w:rsidR="00092A90" w:rsidRDefault="00092A90" w:rsidP="00530747">
      <w:pPr>
        <w:pStyle w:val="ListParagraph"/>
        <w:numPr>
          <w:ilvl w:val="0"/>
          <w:numId w:val="22"/>
        </w:numPr>
        <w:spacing w:line="360" w:lineRule="auto"/>
        <w:jc w:val="both"/>
      </w:pPr>
      <w:r>
        <w:t xml:space="preserve">System displays a list of existing areas and their associated cameras (if any). </w:t>
      </w:r>
    </w:p>
    <w:p w14:paraId="417C9269" w14:textId="77777777" w:rsidR="00382B38" w:rsidRDefault="00092A90" w:rsidP="00530747">
      <w:pPr>
        <w:pStyle w:val="ListParagraph"/>
        <w:numPr>
          <w:ilvl w:val="0"/>
          <w:numId w:val="22"/>
        </w:numPr>
        <w:spacing w:line="360" w:lineRule="auto"/>
        <w:jc w:val="both"/>
      </w:pPr>
      <w:r>
        <w:rPr>
          <w:rStyle w:val="Strong"/>
        </w:rPr>
        <w:t>Create Area:</w:t>
      </w:r>
      <w:r>
        <w:t xml:space="preserve"> </w:t>
      </w:r>
    </w:p>
    <w:p w14:paraId="382BC394" w14:textId="77777777" w:rsidR="00382B38" w:rsidRDefault="00382B38" w:rsidP="00F4614B">
      <w:pPr>
        <w:pStyle w:val="ListParagraph"/>
        <w:spacing w:line="360" w:lineRule="auto"/>
        <w:ind w:left="1080"/>
        <w:jc w:val="both"/>
      </w:pPr>
    </w:p>
    <w:p w14:paraId="148B8565" w14:textId="7E0F9DF5" w:rsidR="00092A90" w:rsidRDefault="00092A90" w:rsidP="00530747">
      <w:pPr>
        <w:pStyle w:val="ListParagraph"/>
        <w:numPr>
          <w:ilvl w:val="0"/>
          <w:numId w:val="27"/>
        </w:numPr>
        <w:spacing w:line="360" w:lineRule="auto"/>
        <w:jc w:val="both"/>
      </w:pPr>
      <w:r>
        <w:t>Administrator selects "Create Area."</w:t>
      </w:r>
    </w:p>
    <w:p w14:paraId="47892285" w14:textId="77777777" w:rsidR="00092A90" w:rsidRDefault="00092A90" w:rsidP="00530747">
      <w:pPr>
        <w:pStyle w:val="ListParagraph"/>
        <w:numPr>
          <w:ilvl w:val="0"/>
          <w:numId w:val="27"/>
        </w:numPr>
        <w:spacing w:before="100" w:beforeAutospacing="1" w:after="100" w:afterAutospacing="1" w:line="360" w:lineRule="auto"/>
        <w:jc w:val="both"/>
      </w:pPr>
      <w:r>
        <w:t>System displays a form for entering area details (e.g., area name, location).</w:t>
      </w:r>
    </w:p>
    <w:p w14:paraId="72FE364F" w14:textId="14C6D185" w:rsidR="00092A90" w:rsidRDefault="00092A90" w:rsidP="00530747">
      <w:pPr>
        <w:pStyle w:val="ListParagraph"/>
        <w:numPr>
          <w:ilvl w:val="0"/>
          <w:numId w:val="27"/>
        </w:numPr>
        <w:spacing w:before="100" w:beforeAutospacing="1" w:after="100" w:afterAutospacing="1" w:line="360" w:lineRule="auto"/>
        <w:jc w:val="both"/>
      </w:pPr>
      <w:r>
        <w:t>Administrator enters area details and submits the form.</w:t>
      </w:r>
    </w:p>
    <w:p w14:paraId="1D76676B" w14:textId="77777777" w:rsidR="00092A90" w:rsidRDefault="00092A90" w:rsidP="00530747">
      <w:pPr>
        <w:pStyle w:val="ListParagraph"/>
        <w:numPr>
          <w:ilvl w:val="0"/>
          <w:numId w:val="27"/>
        </w:numPr>
        <w:spacing w:before="100" w:beforeAutospacing="1" w:after="100" w:afterAutospacing="1" w:line="360" w:lineRule="auto"/>
        <w:jc w:val="both"/>
      </w:pPr>
      <w:r>
        <w:t>System creates the new area and displays it in the list.</w:t>
      </w:r>
    </w:p>
    <w:p w14:paraId="626A2AF1" w14:textId="5365EA1C" w:rsidR="00092A90" w:rsidRDefault="00092A90" w:rsidP="00530747">
      <w:pPr>
        <w:pStyle w:val="ListParagraph"/>
        <w:numPr>
          <w:ilvl w:val="0"/>
          <w:numId w:val="23"/>
        </w:numPr>
        <w:spacing w:line="360" w:lineRule="auto"/>
        <w:jc w:val="both"/>
      </w:pPr>
      <w:r>
        <w:rPr>
          <w:rStyle w:val="Strong"/>
        </w:rPr>
        <w:t>Edit Area:</w:t>
      </w:r>
      <w:r>
        <w:t xml:space="preserve"> </w:t>
      </w:r>
    </w:p>
    <w:p w14:paraId="1DFE4CCC" w14:textId="77777777" w:rsidR="00092A90" w:rsidRDefault="00092A90" w:rsidP="00530747">
      <w:pPr>
        <w:numPr>
          <w:ilvl w:val="0"/>
          <w:numId w:val="26"/>
        </w:numPr>
        <w:spacing w:before="100" w:beforeAutospacing="1" w:after="100" w:afterAutospacing="1" w:line="360" w:lineRule="auto"/>
        <w:jc w:val="both"/>
      </w:pPr>
      <w:r>
        <w:t>Administrator selects an existing area from the list.</w:t>
      </w:r>
    </w:p>
    <w:p w14:paraId="3FD50181" w14:textId="77777777" w:rsidR="00092A90" w:rsidRDefault="00092A90" w:rsidP="00530747">
      <w:pPr>
        <w:numPr>
          <w:ilvl w:val="0"/>
          <w:numId w:val="26"/>
        </w:numPr>
        <w:spacing w:before="100" w:beforeAutospacing="1" w:after="100" w:afterAutospacing="1" w:line="360" w:lineRule="auto"/>
        <w:jc w:val="both"/>
      </w:pPr>
      <w:r>
        <w:t>System displays the area details for editing.</w:t>
      </w:r>
    </w:p>
    <w:p w14:paraId="69A79212" w14:textId="77777777" w:rsidR="00092A90" w:rsidRDefault="00092A90" w:rsidP="00530747">
      <w:pPr>
        <w:numPr>
          <w:ilvl w:val="0"/>
          <w:numId w:val="26"/>
        </w:numPr>
        <w:spacing w:before="100" w:beforeAutospacing="1" w:after="100" w:afterAutospacing="1" w:line="360" w:lineRule="auto"/>
        <w:jc w:val="both"/>
      </w:pPr>
      <w:r>
        <w:t>Administrator edits the details and submits the changes.</w:t>
      </w:r>
    </w:p>
    <w:p w14:paraId="5C9B9F11" w14:textId="77777777" w:rsidR="00092A90" w:rsidRDefault="00092A90" w:rsidP="00530747">
      <w:pPr>
        <w:numPr>
          <w:ilvl w:val="0"/>
          <w:numId w:val="26"/>
        </w:numPr>
        <w:spacing w:before="100" w:beforeAutospacing="1" w:after="100" w:afterAutospacing="1" w:line="360" w:lineRule="auto"/>
        <w:jc w:val="both"/>
      </w:pPr>
      <w:r>
        <w:t>System updates the area information and reflects the changes in the list.</w:t>
      </w:r>
    </w:p>
    <w:p w14:paraId="593249E8" w14:textId="5CBF8C99" w:rsidR="00092A90" w:rsidRDefault="00092A90" w:rsidP="00530747">
      <w:pPr>
        <w:pStyle w:val="ListParagraph"/>
        <w:numPr>
          <w:ilvl w:val="0"/>
          <w:numId w:val="24"/>
        </w:numPr>
        <w:spacing w:line="360" w:lineRule="auto"/>
        <w:jc w:val="both"/>
      </w:pPr>
      <w:r>
        <w:rPr>
          <w:rStyle w:val="Strong"/>
        </w:rPr>
        <w:t>Delete Area:</w:t>
      </w:r>
      <w:r>
        <w:t xml:space="preserve"> </w:t>
      </w:r>
    </w:p>
    <w:p w14:paraId="794A3759" w14:textId="77777777" w:rsidR="00092A90" w:rsidRDefault="00092A90" w:rsidP="00530747">
      <w:pPr>
        <w:numPr>
          <w:ilvl w:val="0"/>
          <w:numId w:val="25"/>
        </w:numPr>
        <w:spacing w:before="100" w:beforeAutospacing="1" w:after="100" w:afterAutospacing="1" w:line="360" w:lineRule="auto"/>
        <w:jc w:val="both"/>
      </w:pPr>
      <w:r>
        <w:t>Administrator selects an existing area from the list.</w:t>
      </w:r>
    </w:p>
    <w:p w14:paraId="2F3A4B04" w14:textId="77777777" w:rsidR="00092A90" w:rsidRDefault="00092A90" w:rsidP="00530747">
      <w:pPr>
        <w:numPr>
          <w:ilvl w:val="0"/>
          <w:numId w:val="25"/>
        </w:numPr>
        <w:spacing w:before="100" w:beforeAutospacing="1" w:after="100" w:afterAutospacing="1" w:line="360" w:lineRule="auto"/>
        <w:jc w:val="both"/>
      </w:pPr>
      <w:r>
        <w:t>System prompts for confirmation to delete the area (including associated cameras, if any).</w:t>
      </w:r>
    </w:p>
    <w:p w14:paraId="6A5CB1B1" w14:textId="77777777" w:rsidR="00092A90" w:rsidRDefault="00092A90" w:rsidP="00530747">
      <w:pPr>
        <w:numPr>
          <w:ilvl w:val="0"/>
          <w:numId w:val="25"/>
        </w:numPr>
        <w:spacing w:before="100" w:beforeAutospacing="1" w:after="100" w:afterAutospacing="1" w:line="360" w:lineRule="auto"/>
        <w:jc w:val="both"/>
      </w:pPr>
      <w:r>
        <w:t>Administrator confirms deletion.</w:t>
      </w:r>
    </w:p>
    <w:p w14:paraId="0119B9F5" w14:textId="77777777" w:rsidR="00092A90" w:rsidRDefault="00092A90" w:rsidP="00530747">
      <w:pPr>
        <w:numPr>
          <w:ilvl w:val="0"/>
          <w:numId w:val="25"/>
        </w:numPr>
        <w:spacing w:before="100" w:beforeAutospacing="1" w:after="100" w:afterAutospacing="1" w:line="360" w:lineRule="auto"/>
        <w:jc w:val="both"/>
      </w:pPr>
      <w:r>
        <w:t>System deletes the area and its associated cameras from the system.</w:t>
      </w:r>
    </w:p>
    <w:p w14:paraId="52FF99A2" w14:textId="2564CEAF" w:rsidR="00092A90" w:rsidRDefault="00092A90" w:rsidP="00530747">
      <w:pPr>
        <w:pStyle w:val="ListParagraph"/>
        <w:numPr>
          <w:ilvl w:val="0"/>
          <w:numId w:val="28"/>
        </w:numPr>
        <w:spacing w:line="360" w:lineRule="auto"/>
        <w:jc w:val="both"/>
      </w:pPr>
      <w:r>
        <w:rPr>
          <w:rStyle w:val="Strong"/>
        </w:rPr>
        <w:t>Manage Cameras:</w:t>
      </w:r>
      <w:r>
        <w:t xml:space="preserve"> </w:t>
      </w:r>
    </w:p>
    <w:p w14:paraId="32B5CD72" w14:textId="77777777" w:rsidR="00092A90" w:rsidRDefault="00092A90" w:rsidP="00530747">
      <w:pPr>
        <w:pStyle w:val="ListParagraph"/>
        <w:numPr>
          <w:ilvl w:val="0"/>
          <w:numId w:val="29"/>
        </w:numPr>
        <w:spacing w:before="100" w:beforeAutospacing="1" w:after="100" w:afterAutospacing="1" w:line="360" w:lineRule="auto"/>
        <w:jc w:val="both"/>
      </w:pPr>
      <w:r>
        <w:t>Administrator selects an existing area from the list.</w:t>
      </w:r>
    </w:p>
    <w:p w14:paraId="03975B72" w14:textId="77777777" w:rsidR="00092A90" w:rsidRDefault="00092A90" w:rsidP="00530747">
      <w:pPr>
        <w:pStyle w:val="ListParagraph"/>
        <w:numPr>
          <w:ilvl w:val="0"/>
          <w:numId w:val="29"/>
        </w:numPr>
        <w:spacing w:before="100" w:beforeAutospacing="1" w:after="100" w:afterAutospacing="1" w:line="360" w:lineRule="auto"/>
        <w:jc w:val="both"/>
      </w:pPr>
      <w:r>
        <w:t>System displays a list of cameras associated with that area (if any).</w:t>
      </w:r>
    </w:p>
    <w:p w14:paraId="609BCD66" w14:textId="77777777" w:rsidR="00092A90" w:rsidRDefault="00092A90" w:rsidP="00530747">
      <w:pPr>
        <w:pStyle w:val="ListParagraph"/>
        <w:numPr>
          <w:ilvl w:val="0"/>
          <w:numId w:val="29"/>
        </w:numPr>
        <w:spacing w:before="100" w:beforeAutospacing="1" w:after="100" w:afterAutospacing="1" w:line="360" w:lineRule="auto"/>
        <w:jc w:val="both"/>
      </w:pPr>
      <w:r>
        <w:t>Administrator can add, edit, or delete individual cameras within the area using similar actions as for managing areas.</w:t>
      </w:r>
    </w:p>
    <w:p w14:paraId="17AD7AD5" w14:textId="0C0BDC56" w:rsidR="00A52BB1" w:rsidRDefault="00383C48" w:rsidP="00F4614B">
      <w:pPr>
        <w:pBdr>
          <w:top w:val="nil"/>
          <w:left w:val="nil"/>
          <w:bottom w:val="nil"/>
          <w:right w:val="nil"/>
          <w:between w:val="nil"/>
        </w:pBdr>
        <w:spacing w:line="360" w:lineRule="auto"/>
        <w:ind w:left="630"/>
        <w:jc w:val="both"/>
        <w:rPr>
          <w:color w:val="000000"/>
        </w:rPr>
      </w:pPr>
      <w:r>
        <w:rPr>
          <w:color w:val="000000"/>
        </w:rPr>
        <w:t>.</w:t>
      </w:r>
    </w:p>
    <w:p w14:paraId="754E0947" w14:textId="77777777" w:rsidR="00A52BB1" w:rsidRDefault="00383C48" w:rsidP="00530747">
      <w:pPr>
        <w:pStyle w:val="Heading2"/>
        <w:numPr>
          <w:ilvl w:val="3"/>
          <w:numId w:val="9"/>
        </w:numPr>
        <w:ind w:hanging="450"/>
        <w:jc w:val="both"/>
        <w:rPr>
          <w:rFonts w:eastAsia="Times New Roman" w:cs="Times New Roman"/>
          <w:szCs w:val="24"/>
        </w:rPr>
      </w:pPr>
      <w:bookmarkStart w:id="322" w:name="_Toc167959088"/>
      <w:r>
        <w:rPr>
          <w:rFonts w:eastAsia="Times New Roman" w:cs="Times New Roman"/>
          <w:szCs w:val="24"/>
        </w:rPr>
        <w:t>Functional Requirements</w:t>
      </w:r>
      <w:bookmarkEnd w:id="322"/>
    </w:p>
    <w:p w14:paraId="55BE45F6" w14:textId="4112D41E" w:rsidR="006174BE" w:rsidRDefault="006174BE" w:rsidP="00F4614B">
      <w:pPr>
        <w:spacing w:line="360" w:lineRule="auto"/>
        <w:ind w:left="720"/>
        <w:jc w:val="both"/>
      </w:pPr>
      <w:r>
        <w:rPr>
          <w:rStyle w:val="Strong"/>
        </w:rPr>
        <w:t>REQ-AFM-1:</w:t>
      </w:r>
      <w:r>
        <w:t xml:space="preserve"> The system shall allow administrators to create new areas by specifying details like area name and location. </w:t>
      </w:r>
    </w:p>
    <w:p w14:paraId="7F8EE1E7" w14:textId="2CEF0396" w:rsidR="006174BE" w:rsidRDefault="006174BE" w:rsidP="00F4614B">
      <w:pPr>
        <w:spacing w:line="360" w:lineRule="auto"/>
        <w:ind w:left="720"/>
        <w:jc w:val="both"/>
      </w:pPr>
      <w:r>
        <w:rPr>
          <w:rStyle w:val="Strong"/>
        </w:rPr>
        <w:t>REQ-AFM-2:</w:t>
      </w:r>
      <w:r>
        <w:t xml:space="preserve"> The system shall allow administrators to edit existing area details. </w:t>
      </w:r>
    </w:p>
    <w:p w14:paraId="277D6A08" w14:textId="35C89605" w:rsidR="006174BE" w:rsidRDefault="006174BE" w:rsidP="00F4614B">
      <w:pPr>
        <w:spacing w:line="360" w:lineRule="auto"/>
        <w:ind w:left="720"/>
        <w:jc w:val="both"/>
      </w:pPr>
      <w:r>
        <w:rPr>
          <w:rStyle w:val="Strong"/>
        </w:rPr>
        <w:lastRenderedPageBreak/>
        <w:t>REQ-AFM-3:</w:t>
      </w:r>
      <w:r>
        <w:t xml:space="preserve"> The system shall update the area list after any creation or editing of area information. </w:t>
      </w:r>
    </w:p>
    <w:p w14:paraId="11598C5A" w14:textId="651E6E2F" w:rsidR="006174BE" w:rsidRDefault="006174BE" w:rsidP="00F4614B">
      <w:pPr>
        <w:spacing w:line="360" w:lineRule="auto"/>
        <w:ind w:left="720"/>
        <w:jc w:val="both"/>
      </w:pPr>
      <w:r>
        <w:rPr>
          <w:rStyle w:val="Strong"/>
        </w:rPr>
        <w:t>REQ-AFM-4:</w:t>
      </w:r>
      <w:r>
        <w:t xml:space="preserve"> The system shall prompt for confirmation before deleting an area. </w:t>
      </w:r>
    </w:p>
    <w:p w14:paraId="336A0B33" w14:textId="29DF008D" w:rsidR="006174BE" w:rsidRDefault="006174BE" w:rsidP="00F4614B">
      <w:pPr>
        <w:spacing w:line="360" w:lineRule="auto"/>
        <w:ind w:left="720"/>
        <w:jc w:val="both"/>
      </w:pPr>
      <w:r>
        <w:rPr>
          <w:rStyle w:val="Strong"/>
        </w:rPr>
        <w:t>REQ-AFM-5:</w:t>
      </w:r>
      <w:r>
        <w:t xml:space="preserve"> The system shall delete an area and its associated cameras upon administrator confirmation. </w:t>
      </w:r>
    </w:p>
    <w:p w14:paraId="1ED68585" w14:textId="6C610334" w:rsidR="00A52BB1" w:rsidRPr="006174BE" w:rsidRDefault="006174BE" w:rsidP="00F4614B">
      <w:pPr>
        <w:pBdr>
          <w:top w:val="nil"/>
          <w:left w:val="nil"/>
          <w:bottom w:val="nil"/>
          <w:right w:val="nil"/>
          <w:between w:val="nil"/>
        </w:pBdr>
        <w:spacing w:line="360" w:lineRule="auto"/>
        <w:ind w:left="720"/>
        <w:jc w:val="both"/>
        <w:rPr>
          <w:color w:val="000000"/>
        </w:rPr>
      </w:pPr>
      <w:r>
        <w:rPr>
          <w:rStyle w:val="Strong"/>
        </w:rPr>
        <w:t>REQ-AFM-6:</w:t>
      </w:r>
      <w:r>
        <w:t xml:space="preserve"> The system shall allow administrators to manage cameras within an area, including adding, editing, and deleting individual cameras. (Details of camera management functionalities can be specified in a separate section)</w:t>
      </w:r>
      <w:r w:rsidR="00383C48" w:rsidRPr="006174BE">
        <w:rPr>
          <w:color w:val="000000"/>
        </w:rPr>
        <w:t>:</w:t>
      </w:r>
      <w:r w:rsidR="00383C48" w:rsidRPr="006174BE">
        <w:rPr>
          <w:color w:val="000000"/>
        </w:rPr>
        <w:tab/>
      </w:r>
    </w:p>
    <w:p w14:paraId="26CCF185" w14:textId="77777777" w:rsidR="00A52BB1" w:rsidRDefault="00A52BB1">
      <w:pPr>
        <w:pBdr>
          <w:top w:val="nil"/>
          <w:left w:val="nil"/>
          <w:bottom w:val="nil"/>
          <w:right w:val="nil"/>
          <w:between w:val="nil"/>
        </w:pBdr>
        <w:spacing w:line="360" w:lineRule="auto"/>
        <w:ind w:left="630"/>
        <w:rPr>
          <w:color w:val="000000"/>
        </w:rPr>
      </w:pPr>
    </w:p>
    <w:p w14:paraId="1F5A499E" w14:textId="77777777" w:rsidR="00A52BB1" w:rsidRDefault="00A52BB1">
      <w:pPr>
        <w:pBdr>
          <w:top w:val="nil"/>
          <w:left w:val="nil"/>
          <w:bottom w:val="nil"/>
          <w:right w:val="nil"/>
          <w:between w:val="nil"/>
        </w:pBdr>
        <w:spacing w:line="360" w:lineRule="auto"/>
        <w:rPr>
          <w:color w:val="000000"/>
        </w:rPr>
      </w:pPr>
    </w:p>
    <w:p w14:paraId="65C7051E" w14:textId="34683769" w:rsidR="00A52BB1" w:rsidRDefault="00871336" w:rsidP="00530747">
      <w:pPr>
        <w:pStyle w:val="Heading2"/>
        <w:numPr>
          <w:ilvl w:val="2"/>
          <w:numId w:val="9"/>
        </w:numPr>
        <w:jc w:val="both"/>
        <w:rPr>
          <w:rFonts w:eastAsia="Times New Roman" w:cs="Times New Roman"/>
          <w:sz w:val="28"/>
          <w:szCs w:val="28"/>
        </w:rPr>
      </w:pPr>
      <w:bookmarkStart w:id="323" w:name="_Toc167959089"/>
      <w:r w:rsidRPr="00871336">
        <w:rPr>
          <w:rFonts w:eastAsia="Times New Roman" w:cs="Times New Roman"/>
          <w:sz w:val="28"/>
          <w:szCs w:val="28"/>
        </w:rPr>
        <w:t>Image Processing</w:t>
      </w:r>
      <w:bookmarkEnd w:id="323"/>
    </w:p>
    <w:p w14:paraId="0907243E" w14:textId="15335285" w:rsidR="001C58FB" w:rsidRDefault="001C58FB" w:rsidP="00530747">
      <w:pPr>
        <w:pStyle w:val="Heading2"/>
        <w:numPr>
          <w:ilvl w:val="3"/>
          <w:numId w:val="9"/>
        </w:numPr>
        <w:ind w:hanging="450"/>
        <w:jc w:val="both"/>
        <w:rPr>
          <w:rFonts w:eastAsia="Times New Roman" w:cs="Times New Roman"/>
          <w:szCs w:val="24"/>
        </w:rPr>
      </w:pPr>
      <w:bookmarkStart w:id="324" w:name="_Toc167959090"/>
      <w:r>
        <w:rPr>
          <w:rFonts w:eastAsia="Times New Roman" w:cs="Times New Roman"/>
          <w:szCs w:val="24"/>
        </w:rPr>
        <w:t>Description and Priority</w:t>
      </w:r>
      <w:bookmarkEnd w:id="324"/>
    </w:p>
    <w:p w14:paraId="66A37081" w14:textId="4AD7A7E3" w:rsidR="00071E33" w:rsidRPr="00071E33" w:rsidRDefault="00071E33" w:rsidP="00744F38">
      <w:pPr>
        <w:spacing w:line="360" w:lineRule="auto"/>
        <w:ind w:left="720"/>
        <w:jc w:val="both"/>
      </w:pPr>
      <w:r>
        <w:t>This feature with high priority addresses the integration of the IoT box with the lab camera and leverages image processing for occupancy detection. The system shall display a live video stream from the camera and utilize image processing algorithms on the IoT box to detect human presence within designated Regions of Interest (ROIs). Real-time processing and monitoring are crucial for the system to make accurate decisions regarding power switch control based on occupancy detection within the ROIs.</w:t>
      </w:r>
    </w:p>
    <w:p w14:paraId="62F3E356" w14:textId="720606E8" w:rsidR="00D761B9" w:rsidRDefault="00D761B9" w:rsidP="00744F38">
      <w:pPr>
        <w:pStyle w:val="Heading2"/>
        <w:ind w:firstLine="720"/>
        <w:jc w:val="both"/>
        <w:rPr>
          <w:rFonts w:cs="Times New Roman"/>
          <w:szCs w:val="24"/>
        </w:rPr>
      </w:pPr>
    </w:p>
    <w:p w14:paraId="7633B6A9" w14:textId="55D681A1" w:rsidR="00291038" w:rsidRDefault="00291038" w:rsidP="00530747">
      <w:pPr>
        <w:pStyle w:val="Heading2"/>
        <w:numPr>
          <w:ilvl w:val="3"/>
          <w:numId w:val="9"/>
        </w:numPr>
        <w:ind w:hanging="450"/>
        <w:jc w:val="both"/>
        <w:rPr>
          <w:rFonts w:eastAsia="Times New Roman" w:cs="Times New Roman"/>
          <w:szCs w:val="24"/>
        </w:rPr>
      </w:pPr>
      <w:bookmarkStart w:id="325" w:name="_Toc167959091"/>
      <w:r>
        <w:rPr>
          <w:rFonts w:eastAsia="Times New Roman" w:cs="Times New Roman"/>
          <w:szCs w:val="24"/>
        </w:rPr>
        <w:t>Stimulus/Response Sequences</w:t>
      </w:r>
      <w:bookmarkEnd w:id="325"/>
    </w:p>
    <w:p w14:paraId="4EEC2814" w14:textId="6E2AE11F" w:rsidR="00FF5037" w:rsidRPr="005C726D" w:rsidRDefault="00FF5037" w:rsidP="00530747">
      <w:pPr>
        <w:pStyle w:val="ListParagraph"/>
        <w:numPr>
          <w:ilvl w:val="0"/>
          <w:numId w:val="30"/>
        </w:numPr>
        <w:spacing w:line="360" w:lineRule="auto"/>
        <w:jc w:val="both"/>
      </w:pPr>
      <w:r w:rsidRPr="005C726D">
        <w:t xml:space="preserve">The system establishes a connection between the IoT Box and the camera. </w:t>
      </w:r>
    </w:p>
    <w:p w14:paraId="54CA53B1" w14:textId="704CE5EB" w:rsidR="00FF5037" w:rsidRPr="005C726D" w:rsidRDefault="00FF5037" w:rsidP="00530747">
      <w:pPr>
        <w:pStyle w:val="ListParagraph"/>
        <w:numPr>
          <w:ilvl w:val="0"/>
          <w:numId w:val="30"/>
        </w:numPr>
        <w:spacing w:line="360" w:lineRule="auto"/>
        <w:jc w:val="both"/>
      </w:pPr>
      <w:r w:rsidRPr="005C726D">
        <w:t xml:space="preserve">The system initiates a live video stream from the camera and displays it on the administrator interface </w:t>
      </w:r>
      <w:r w:rsidR="002D6C91" w:rsidRPr="005C726D">
        <w:t>when the system first starts.</w:t>
      </w:r>
    </w:p>
    <w:p w14:paraId="70F991A1" w14:textId="1A00E82F" w:rsidR="00FF5037" w:rsidRPr="005C726D" w:rsidRDefault="00FF5037" w:rsidP="00530747">
      <w:pPr>
        <w:pStyle w:val="ListParagraph"/>
        <w:numPr>
          <w:ilvl w:val="0"/>
          <w:numId w:val="30"/>
        </w:numPr>
        <w:spacing w:line="360" w:lineRule="auto"/>
        <w:jc w:val="both"/>
      </w:pPr>
      <w:r w:rsidRPr="005C726D">
        <w:t>The administrator configures ROIs within the camera view for occupancy detection</w:t>
      </w:r>
      <w:r w:rsidR="002D6C91" w:rsidRPr="005C726D">
        <w:t>.</w:t>
      </w:r>
    </w:p>
    <w:p w14:paraId="3154AFA5" w14:textId="7A015D60" w:rsidR="00FF5037" w:rsidRPr="005C726D" w:rsidRDefault="00FF5037" w:rsidP="00530747">
      <w:pPr>
        <w:pStyle w:val="ListParagraph"/>
        <w:numPr>
          <w:ilvl w:val="0"/>
          <w:numId w:val="30"/>
        </w:numPr>
        <w:spacing w:line="360" w:lineRule="auto"/>
        <w:jc w:val="both"/>
      </w:pPr>
      <w:r w:rsidRPr="005C726D">
        <w:t xml:space="preserve">The IoT box continuously receives live video frames from the camera. </w:t>
      </w:r>
    </w:p>
    <w:p w14:paraId="18E324FC" w14:textId="0AE4F284" w:rsidR="00FF5037" w:rsidRPr="005C726D" w:rsidRDefault="00FF5037" w:rsidP="00530747">
      <w:pPr>
        <w:pStyle w:val="ListParagraph"/>
        <w:numPr>
          <w:ilvl w:val="0"/>
          <w:numId w:val="30"/>
        </w:numPr>
        <w:spacing w:line="360" w:lineRule="auto"/>
        <w:jc w:val="both"/>
      </w:pPr>
      <w:r w:rsidRPr="005C726D">
        <w:t xml:space="preserve">The IoT box applies image processing algorithms to the received </w:t>
      </w:r>
      <w:r w:rsidR="002D6C91" w:rsidRPr="005C726D">
        <w:t>stream</w:t>
      </w:r>
      <w:r w:rsidRPr="005C726D">
        <w:t xml:space="preserve">, focusing on the defined ROIs. </w:t>
      </w:r>
    </w:p>
    <w:p w14:paraId="5D0E9B6E" w14:textId="535A819F" w:rsidR="00FF5037" w:rsidRPr="005C726D" w:rsidRDefault="00FF5037" w:rsidP="00530747">
      <w:pPr>
        <w:pStyle w:val="ListParagraph"/>
        <w:numPr>
          <w:ilvl w:val="0"/>
          <w:numId w:val="30"/>
        </w:numPr>
        <w:spacing w:line="360" w:lineRule="auto"/>
        <w:jc w:val="both"/>
      </w:pPr>
      <w:r w:rsidRPr="005C726D">
        <w:t xml:space="preserve">The image processing algorithms detect human presence within the ROIs. </w:t>
      </w:r>
    </w:p>
    <w:p w14:paraId="146DBA88" w14:textId="6EB12CBC" w:rsidR="00FF5037" w:rsidRPr="005C726D" w:rsidRDefault="00FF5037" w:rsidP="00530747">
      <w:pPr>
        <w:pStyle w:val="ListParagraph"/>
        <w:numPr>
          <w:ilvl w:val="0"/>
          <w:numId w:val="30"/>
        </w:numPr>
        <w:spacing w:line="360" w:lineRule="auto"/>
        <w:jc w:val="both"/>
      </w:pPr>
      <w:r w:rsidRPr="005C726D">
        <w:rPr>
          <w:b/>
          <w:bCs/>
        </w:rPr>
        <w:t>Occupancy Detected:</w:t>
      </w:r>
      <w:r w:rsidRPr="005C726D">
        <w:t xml:space="preserve"> </w:t>
      </w:r>
    </w:p>
    <w:p w14:paraId="5099B8A4" w14:textId="2AB24B0C" w:rsidR="00FF5037" w:rsidRPr="005C726D" w:rsidRDefault="00FF5037" w:rsidP="00530747">
      <w:pPr>
        <w:pStyle w:val="ListParagraph"/>
        <w:numPr>
          <w:ilvl w:val="0"/>
          <w:numId w:val="31"/>
        </w:numPr>
        <w:spacing w:line="360" w:lineRule="auto"/>
        <w:jc w:val="both"/>
      </w:pPr>
      <w:r w:rsidRPr="005C726D">
        <w:t xml:space="preserve">The IoT box transmits an "occupancy detected" </w:t>
      </w:r>
      <w:r w:rsidR="00974CB5" w:rsidRPr="005C726D">
        <w:t>status to the IoT Platform</w:t>
      </w:r>
      <w:r w:rsidRPr="005C726D">
        <w:t>.</w:t>
      </w:r>
    </w:p>
    <w:p w14:paraId="344D3F20" w14:textId="6509D312" w:rsidR="00FF5037" w:rsidRPr="005C726D" w:rsidRDefault="00FF5037" w:rsidP="00530747">
      <w:pPr>
        <w:pStyle w:val="ListParagraph"/>
        <w:numPr>
          <w:ilvl w:val="0"/>
          <w:numId w:val="31"/>
        </w:numPr>
        <w:spacing w:line="360" w:lineRule="auto"/>
        <w:jc w:val="both"/>
      </w:pPr>
      <w:r w:rsidRPr="005C726D">
        <w:t xml:space="preserve">The </w:t>
      </w:r>
      <w:r w:rsidR="00974CB5" w:rsidRPr="005C726D">
        <w:t>IoT</w:t>
      </w:r>
      <w:r w:rsidRPr="005C726D">
        <w:t xml:space="preserve"> </w:t>
      </w:r>
      <w:r w:rsidR="00974CB5" w:rsidRPr="005C726D">
        <w:t>Platform receives</w:t>
      </w:r>
      <w:r w:rsidRPr="005C726D">
        <w:t xml:space="preserve"> and triggers appropriate actions </w:t>
      </w:r>
    </w:p>
    <w:p w14:paraId="127B7669" w14:textId="460C84A6" w:rsidR="00FF5037" w:rsidRPr="005C726D" w:rsidRDefault="00FF5037" w:rsidP="00530747">
      <w:pPr>
        <w:pStyle w:val="ListParagraph"/>
        <w:numPr>
          <w:ilvl w:val="0"/>
          <w:numId w:val="30"/>
        </w:numPr>
        <w:spacing w:line="360" w:lineRule="auto"/>
        <w:jc w:val="both"/>
      </w:pPr>
      <w:r w:rsidRPr="005C726D">
        <w:rPr>
          <w:b/>
          <w:bCs/>
        </w:rPr>
        <w:lastRenderedPageBreak/>
        <w:t>No Occupancy Detected:</w:t>
      </w:r>
      <w:r w:rsidRPr="005C726D">
        <w:t xml:space="preserve"> </w:t>
      </w:r>
    </w:p>
    <w:p w14:paraId="7CCAEEF5" w14:textId="59F5A478" w:rsidR="00FF5037" w:rsidRPr="00B32AA4" w:rsidRDefault="00FF5037" w:rsidP="00530747">
      <w:pPr>
        <w:pStyle w:val="ListParagraph"/>
        <w:numPr>
          <w:ilvl w:val="0"/>
          <w:numId w:val="31"/>
        </w:numPr>
        <w:spacing w:line="360" w:lineRule="auto"/>
        <w:jc w:val="both"/>
      </w:pPr>
      <w:r w:rsidRPr="005C726D">
        <w:t xml:space="preserve">The IoT box transmits a "no occupancy detected" </w:t>
      </w:r>
      <w:r w:rsidR="00974CB5" w:rsidRPr="005C726D">
        <w:t>" status to the IoT Platform</w:t>
      </w:r>
      <w:r w:rsidR="005C726D" w:rsidRPr="005C726D">
        <w:t>.</w:t>
      </w:r>
    </w:p>
    <w:p w14:paraId="3D6E414D" w14:textId="77777777" w:rsidR="00B32AA4" w:rsidRPr="00B32AA4" w:rsidRDefault="00B32AA4" w:rsidP="00744F38">
      <w:pPr>
        <w:spacing w:line="360" w:lineRule="auto"/>
        <w:jc w:val="both"/>
      </w:pPr>
    </w:p>
    <w:p w14:paraId="3ABD60A3" w14:textId="77777777" w:rsidR="00B32AA4" w:rsidRDefault="00B32AA4" w:rsidP="00530747">
      <w:pPr>
        <w:pStyle w:val="Heading2"/>
        <w:numPr>
          <w:ilvl w:val="3"/>
          <w:numId w:val="9"/>
        </w:numPr>
        <w:ind w:hanging="450"/>
        <w:jc w:val="both"/>
        <w:rPr>
          <w:rFonts w:eastAsia="Times New Roman" w:cs="Times New Roman"/>
          <w:szCs w:val="24"/>
        </w:rPr>
      </w:pPr>
      <w:bookmarkStart w:id="326" w:name="_Toc167959092"/>
      <w:r>
        <w:rPr>
          <w:rFonts w:eastAsia="Times New Roman" w:cs="Times New Roman"/>
          <w:szCs w:val="24"/>
        </w:rPr>
        <w:t>Functional Requirements</w:t>
      </w:r>
      <w:bookmarkEnd w:id="326"/>
    </w:p>
    <w:p w14:paraId="13E1F214" w14:textId="77777777" w:rsidR="00B32AA4" w:rsidRPr="00B32AA4" w:rsidRDefault="00B32AA4" w:rsidP="00744F38">
      <w:pPr>
        <w:spacing w:line="360" w:lineRule="auto"/>
        <w:jc w:val="both"/>
      </w:pPr>
    </w:p>
    <w:p w14:paraId="16CEC7D6" w14:textId="4A79E640" w:rsidR="00104DA5" w:rsidRDefault="00104DA5" w:rsidP="00744F38">
      <w:pPr>
        <w:spacing w:line="360" w:lineRule="auto"/>
        <w:ind w:left="720"/>
        <w:jc w:val="both"/>
      </w:pPr>
      <w:r>
        <w:rPr>
          <w:rStyle w:val="Strong"/>
        </w:rPr>
        <w:t>REQ-LSIP-1:</w:t>
      </w:r>
      <w:r>
        <w:t xml:space="preserve"> The system shall establish a connection between the IoT box and the lab camera to access the live video stream. </w:t>
      </w:r>
    </w:p>
    <w:p w14:paraId="15D50B47" w14:textId="7002E7B2" w:rsidR="00104DA5" w:rsidRDefault="00104DA5" w:rsidP="00744F38">
      <w:pPr>
        <w:spacing w:line="360" w:lineRule="auto"/>
        <w:ind w:left="720"/>
        <w:jc w:val="both"/>
      </w:pPr>
      <w:r>
        <w:rPr>
          <w:rStyle w:val="Strong"/>
        </w:rPr>
        <w:t>REQ-LSIP-2:</w:t>
      </w:r>
      <w:r>
        <w:t xml:space="preserve"> The system shall display a </w:t>
      </w:r>
      <w:r w:rsidR="003B26BA">
        <w:t>real-time image</w:t>
      </w:r>
      <w:r>
        <w:t xml:space="preserve"> from the camera on the administrator </w:t>
      </w:r>
      <w:r w:rsidR="0048364D">
        <w:t>when the system is first started.</w:t>
      </w:r>
    </w:p>
    <w:p w14:paraId="291E4E8E" w14:textId="6FACFE66" w:rsidR="00104DA5" w:rsidRDefault="00104DA5" w:rsidP="00744F38">
      <w:pPr>
        <w:spacing w:line="360" w:lineRule="auto"/>
        <w:ind w:left="720"/>
        <w:jc w:val="both"/>
      </w:pPr>
      <w:r>
        <w:rPr>
          <w:rStyle w:val="Strong"/>
        </w:rPr>
        <w:t>REQ-LSIP-3:</w:t>
      </w:r>
      <w:r>
        <w:t xml:space="preserve"> The system shall utilize image processing algorithms on the IoT box to detect human presence within defined ROIs. </w:t>
      </w:r>
    </w:p>
    <w:p w14:paraId="0AB85410" w14:textId="1F83B1B0" w:rsidR="00104DA5" w:rsidRDefault="00104DA5" w:rsidP="00744F38">
      <w:pPr>
        <w:spacing w:line="360" w:lineRule="auto"/>
        <w:ind w:left="720"/>
        <w:jc w:val="both"/>
      </w:pPr>
      <w:r>
        <w:rPr>
          <w:rStyle w:val="Strong"/>
        </w:rPr>
        <w:t>REQ-LSIP-4:</w:t>
      </w:r>
      <w:r>
        <w:t xml:space="preserve"> The IoT box shall continuously analyze live video frames for occupancy detection. </w:t>
      </w:r>
    </w:p>
    <w:p w14:paraId="5C7D9F4F" w14:textId="31270CD7" w:rsidR="00104DA5" w:rsidRDefault="00104DA5" w:rsidP="00744F38">
      <w:pPr>
        <w:spacing w:line="360" w:lineRule="auto"/>
        <w:ind w:left="720"/>
        <w:jc w:val="both"/>
      </w:pPr>
      <w:r>
        <w:rPr>
          <w:rStyle w:val="Strong"/>
        </w:rPr>
        <w:t>REQ-LSIP-5:</w:t>
      </w:r>
      <w:r>
        <w:t xml:space="preserve"> The system shall transmit occupancy detection signals ("occupancy detected" or "no occupancy detected") from the IoT box to the </w:t>
      </w:r>
      <w:r w:rsidR="0048364D">
        <w:t>IoT Platform</w:t>
      </w:r>
      <w:r>
        <w:t xml:space="preserve"> for triggering appropriate actions. </w:t>
      </w:r>
    </w:p>
    <w:p w14:paraId="5430F0EA" w14:textId="77777777" w:rsidR="00F425C5" w:rsidRDefault="00F425C5" w:rsidP="00744F38">
      <w:pPr>
        <w:spacing w:line="360" w:lineRule="auto"/>
        <w:ind w:left="720"/>
        <w:jc w:val="both"/>
      </w:pPr>
    </w:p>
    <w:p w14:paraId="3698A5C2" w14:textId="60865194" w:rsidR="00AB21A5" w:rsidRDefault="00A11C66" w:rsidP="00530747">
      <w:pPr>
        <w:pStyle w:val="Heading2"/>
        <w:numPr>
          <w:ilvl w:val="2"/>
          <w:numId w:val="9"/>
        </w:numPr>
        <w:jc w:val="both"/>
        <w:rPr>
          <w:rFonts w:eastAsia="Times New Roman" w:cs="Times New Roman"/>
          <w:sz w:val="28"/>
          <w:szCs w:val="28"/>
        </w:rPr>
      </w:pPr>
      <w:bookmarkStart w:id="327" w:name="_Toc167959093"/>
      <w:r>
        <w:rPr>
          <w:rFonts w:eastAsia="Times New Roman" w:cs="Times New Roman"/>
          <w:sz w:val="28"/>
          <w:szCs w:val="28"/>
        </w:rPr>
        <w:t>Smart Board Control</w:t>
      </w:r>
      <w:bookmarkEnd w:id="327"/>
    </w:p>
    <w:p w14:paraId="2FC3861C" w14:textId="77777777" w:rsidR="00285DC1" w:rsidRDefault="00285DC1" w:rsidP="00530747">
      <w:pPr>
        <w:pStyle w:val="Heading2"/>
        <w:numPr>
          <w:ilvl w:val="3"/>
          <w:numId w:val="9"/>
        </w:numPr>
        <w:ind w:hanging="450"/>
        <w:jc w:val="both"/>
        <w:rPr>
          <w:rFonts w:eastAsia="Times New Roman" w:cs="Times New Roman"/>
          <w:szCs w:val="24"/>
        </w:rPr>
      </w:pPr>
      <w:bookmarkStart w:id="328" w:name="_Toc167959094"/>
      <w:r>
        <w:rPr>
          <w:rFonts w:eastAsia="Times New Roman" w:cs="Times New Roman"/>
          <w:szCs w:val="24"/>
        </w:rPr>
        <w:t>Description and Priority</w:t>
      </w:r>
      <w:bookmarkEnd w:id="328"/>
    </w:p>
    <w:p w14:paraId="3712AF95" w14:textId="6FB82E00" w:rsidR="0077681E" w:rsidRDefault="0077681E" w:rsidP="00145D66">
      <w:pPr>
        <w:spacing w:line="360" w:lineRule="auto"/>
        <w:ind w:left="630"/>
        <w:jc w:val="both"/>
      </w:pPr>
      <w:r w:rsidRPr="0077681E">
        <w:t>This feature is central to the system's functionality</w:t>
      </w:r>
      <w:r w:rsidR="006415BB">
        <w:t xml:space="preserve"> and is of high priority</w:t>
      </w:r>
      <w:r w:rsidRPr="0077681E">
        <w:t>. It enables automated control of smart</w:t>
      </w:r>
      <w:r>
        <w:t xml:space="preserve"> </w:t>
      </w:r>
      <w:r w:rsidRPr="0077681E">
        <w:t xml:space="preserve">boards based on human presence detection within designated Regions of Interest (ROIs). This allows for dynamic power management, ensuring energy is used efficiently and consumption is reduced when </w:t>
      </w:r>
      <w:ins w:id="329" w:author="HP" w:date="2024-06-27T12:30:00Z">
        <w:r w:rsidR="00604625">
          <w:t>areas</w:t>
        </w:r>
      </w:ins>
      <w:del w:id="330" w:author="HP" w:date="2024-06-27T12:30:00Z">
        <w:r w:rsidRPr="0077681E" w:rsidDel="00604625">
          <w:delText>labs</w:delText>
        </w:r>
      </w:del>
      <w:r w:rsidRPr="0077681E">
        <w:t xml:space="preserve"> are unoccupied, promoting electricity conservation.</w:t>
      </w:r>
    </w:p>
    <w:p w14:paraId="039FDFBE" w14:textId="77777777" w:rsidR="00F425C5" w:rsidRPr="0077681E" w:rsidRDefault="00F425C5" w:rsidP="00145D66">
      <w:pPr>
        <w:spacing w:line="360" w:lineRule="auto"/>
        <w:ind w:left="630"/>
        <w:jc w:val="both"/>
      </w:pPr>
    </w:p>
    <w:p w14:paraId="1A1B969E" w14:textId="77777777" w:rsidR="0077681E" w:rsidRDefault="0077681E" w:rsidP="00530747">
      <w:pPr>
        <w:pStyle w:val="Heading2"/>
        <w:numPr>
          <w:ilvl w:val="3"/>
          <w:numId w:val="9"/>
        </w:numPr>
        <w:ind w:hanging="450"/>
        <w:jc w:val="both"/>
        <w:rPr>
          <w:rFonts w:eastAsia="Times New Roman" w:cs="Times New Roman"/>
          <w:szCs w:val="24"/>
        </w:rPr>
      </w:pPr>
      <w:bookmarkStart w:id="331" w:name="_Toc167959095"/>
      <w:r>
        <w:rPr>
          <w:rFonts w:eastAsia="Times New Roman" w:cs="Times New Roman"/>
          <w:szCs w:val="24"/>
        </w:rPr>
        <w:t>Stimulus/Response Sequences</w:t>
      </w:r>
      <w:bookmarkEnd w:id="331"/>
    </w:p>
    <w:p w14:paraId="7D9CB066" w14:textId="050226E8" w:rsidR="00AF3D23" w:rsidRDefault="00AF3D23" w:rsidP="00530747">
      <w:pPr>
        <w:pStyle w:val="ListParagraph"/>
        <w:numPr>
          <w:ilvl w:val="0"/>
          <w:numId w:val="31"/>
        </w:numPr>
        <w:spacing w:line="360" w:lineRule="auto"/>
        <w:jc w:val="both"/>
      </w:pPr>
      <w:r>
        <w:t xml:space="preserve">The </w:t>
      </w:r>
      <w:r w:rsidR="00A74118">
        <w:t>IoT Platform</w:t>
      </w:r>
      <w:r>
        <w:t xml:space="preserve"> receives occupancy detection signals from the IoT box</w:t>
      </w:r>
    </w:p>
    <w:p w14:paraId="46517D7A" w14:textId="24BE35DA" w:rsidR="00AF3D23" w:rsidRDefault="00AF3D23" w:rsidP="00530747">
      <w:pPr>
        <w:numPr>
          <w:ilvl w:val="0"/>
          <w:numId w:val="31"/>
        </w:numPr>
        <w:spacing w:before="100" w:beforeAutospacing="1" w:after="100" w:afterAutospacing="1" w:line="360" w:lineRule="auto"/>
        <w:jc w:val="both"/>
      </w:pPr>
      <w:r>
        <w:t xml:space="preserve">The </w:t>
      </w:r>
      <w:r w:rsidR="00317003">
        <w:t>IoT Platform</w:t>
      </w:r>
      <w:r>
        <w:t xml:space="preserve"> processes the "occupancy detected" s</w:t>
      </w:r>
      <w:r w:rsidR="00317003">
        <w:t>tatus</w:t>
      </w:r>
      <w:r>
        <w:t xml:space="preserve"> and maintains the current power state of the smart board (remains on).</w:t>
      </w:r>
    </w:p>
    <w:p w14:paraId="385BE26D" w14:textId="3F838FD2" w:rsidR="00AF3D23" w:rsidRDefault="00AF3D23" w:rsidP="00530747">
      <w:pPr>
        <w:numPr>
          <w:ilvl w:val="0"/>
          <w:numId w:val="31"/>
        </w:numPr>
        <w:spacing w:before="100" w:beforeAutospacing="1" w:after="100" w:afterAutospacing="1" w:line="360" w:lineRule="auto"/>
        <w:jc w:val="both"/>
      </w:pPr>
      <w:r>
        <w:t>A timer is reset for the occupancy timeout period.</w:t>
      </w:r>
    </w:p>
    <w:p w14:paraId="380A4CE2" w14:textId="196A1D6B" w:rsidR="00AF3D23" w:rsidRDefault="00AF3D23" w:rsidP="00530747">
      <w:pPr>
        <w:numPr>
          <w:ilvl w:val="0"/>
          <w:numId w:val="31"/>
        </w:numPr>
        <w:spacing w:before="100" w:beforeAutospacing="1" w:after="100" w:afterAutospacing="1" w:line="360" w:lineRule="auto"/>
        <w:jc w:val="both"/>
      </w:pPr>
      <w:r>
        <w:t xml:space="preserve">The </w:t>
      </w:r>
      <w:r w:rsidR="00AE7AE2">
        <w:t>IoT Platform</w:t>
      </w:r>
      <w:r>
        <w:t xml:space="preserve"> receives a "no occupancy detected" s</w:t>
      </w:r>
      <w:r w:rsidR="00A06EAB">
        <w:t>tatus from IoT</w:t>
      </w:r>
      <w:r w:rsidR="001B634F">
        <w:t xml:space="preserve"> Box.</w:t>
      </w:r>
    </w:p>
    <w:p w14:paraId="7E345968" w14:textId="70F876A1" w:rsidR="00AF3D23" w:rsidRDefault="00AF3D23" w:rsidP="00530747">
      <w:pPr>
        <w:numPr>
          <w:ilvl w:val="0"/>
          <w:numId w:val="31"/>
        </w:numPr>
        <w:spacing w:before="100" w:beforeAutospacing="1" w:after="100" w:afterAutospacing="1" w:line="360" w:lineRule="auto"/>
        <w:jc w:val="both"/>
      </w:pPr>
      <w:r>
        <w:lastRenderedPageBreak/>
        <w:t xml:space="preserve">The </w:t>
      </w:r>
      <w:r w:rsidR="008214DF">
        <w:t>IoT Platform</w:t>
      </w:r>
      <w:r>
        <w:t xml:space="preserve"> initiates a power-saving action by sending a control signal to the smart board.</w:t>
      </w:r>
    </w:p>
    <w:p w14:paraId="3956ECC8" w14:textId="0BF03DE6" w:rsidR="00AF3D23" w:rsidRDefault="00AF3D23" w:rsidP="00530747">
      <w:pPr>
        <w:numPr>
          <w:ilvl w:val="0"/>
          <w:numId w:val="31"/>
        </w:numPr>
        <w:spacing w:before="100" w:beforeAutospacing="1" w:after="100" w:afterAutospacing="1" w:line="360" w:lineRule="auto"/>
        <w:jc w:val="both"/>
      </w:pPr>
      <w:r>
        <w:t xml:space="preserve">The smart board responds to the </w:t>
      </w:r>
      <w:r w:rsidR="00AE7AE2">
        <w:t>status</w:t>
      </w:r>
      <w:r>
        <w:t xml:space="preserve"> and switches off the connected appliance </w:t>
      </w:r>
    </w:p>
    <w:p w14:paraId="37DA4B46" w14:textId="77777777" w:rsidR="0077681E" w:rsidRDefault="0077681E" w:rsidP="00530747">
      <w:pPr>
        <w:pStyle w:val="Heading2"/>
        <w:numPr>
          <w:ilvl w:val="3"/>
          <w:numId w:val="9"/>
        </w:numPr>
        <w:ind w:hanging="450"/>
        <w:jc w:val="both"/>
        <w:rPr>
          <w:rFonts w:eastAsia="Times New Roman" w:cs="Times New Roman"/>
          <w:szCs w:val="24"/>
        </w:rPr>
      </w:pPr>
      <w:bookmarkStart w:id="332" w:name="_Toc167959096"/>
      <w:r>
        <w:rPr>
          <w:rFonts w:eastAsia="Times New Roman" w:cs="Times New Roman"/>
          <w:szCs w:val="24"/>
        </w:rPr>
        <w:t>Functional Requirements</w:t>
      </w:r>
      <w:bookmarkEnd w:id="332"/>
    </w:p>
    <w:p w14:paraId="61D842B3" w14:textId="53E0E012" w:rsidR="006D17D6" w:rsidRDefault="006D17D6" w:rsidP="00145D66">
      <w:pPr>
        <w:spacing w:line="360" w:lineRule="auto"/>
        <w:ind w:left="720"/>
        <w:jc w:val="both"/>
      </w:pPr>
      <w:r>
        <w:rPr>
          <w:rStyle w:val="Strong"/>
        </w:rPr>
        <w:t>REQ-SBC-1:</w:t>
      </w:r>
      <w:r>
        <w:t xml:space="preserve"> The backend server shall receive occupancy status from the IoT box. </w:t>
      </w:r>
    </w:p>
    <w:p w14:paraId="15B0E3CE" w14:textId="23302AC4" w:rsidR="006D17D6" w:rsidRDefault="006D17D6" w:rsidP="00145D66">
      <w:pPr>
        <w:spacing w:line="360" w:lineRule="auto"/>
        <w:ind w:left="720"/>
        <w:jc w:val="both"/>
      </w:pPr>
      <w:r>
        <w:rPr>
          <w:rStyle w:val="Strong"/>
        </w:rPr>
        <w:t>REQ-SBC-2:</w:t>
      </w:r>
      <w:r>
        <w:t xml:space="preserve"> The system shall maintain the current power state of the smart board when occupancy is detected within the ROI.  </w:t>
      </w:r>
    </w:p>
    <w:p w14:paraId="3E201EBE" w14:textId="35D1173F" w:rsidR="006D17D6" w:rsidRDefault="006D17D6" w:rsidP="00145D66">
      <w:pPr>
        <w:spacing w:line="360" w:lineRule="auto"/>
        <w:ind w:left="720"/>
        <w:jc w:val="both"/>
      </w:pPr>
      <w:r>
        <w:rPr>
          <w:rStyle w:val="Strong"/>
        </w:rPr>
        <w:t>REQ-SBC-</w:t>
      </w:r>
      <w:r w:rsidR="00377482">
        <w:rPr>
          <w:rStyle w:val="Strong"/>
        </w:rPr>
        <w:t>3</w:t>
      </w:r>
      <w:r>
        <w:rPr>
          <w:rStyle w:val="Strong"/>
        </w:rPr>
        <w:t>:</w:t>
      </w:r>
      <w:r>
        <w:t xml:space="preserve"> </w:t>
      </w:r>
      <w:r w:rsidR="00377482">
        <w:t>IoT Platform</w:t>
      </w:r>
      <w:r>
        <w:t xml:space="preserve"> shall initiate a power-saving action by sending a control signal to the smart board. </w:t>
      </w:r>
    </w:p>
    <w:p w14:paraId="73C062BB" w14:textId="40661864" w:rsidR="00AB21A5" w:rsidRDefault="006D17D6" w:rsidP="00145D66">
      <w:pPr>
        <w:spacing w:line="360" w:lineRule="auto"/>
        <w:ind w:left="720"/>
        <w:jc w:val="both"/>
      </w:pPr>
      <w:r>
        <w:rPr>
          <w:rStyle w:val="Strong"/>
        </w:rPr>
        <w:t>REQ-SBC-</w:t>
      </w:r>
      <w:r w:rsidR="00377482">
        <w:rPr>
          <w:rStyle w:val="Strong"/>
        </w:rPr>
        <w:t>4</w:t>
      </w:r>
      <w:r>
        <w:rPr>
          <w:rStyle w:val="Strong"/>
        </w:rPr>
        <w:t>:</w:t>
      </w:r>
      <w:r>
        <w:t xml:space="preserve"> The smart board shall respond to </w:t>
      </w:r>
      <w:r w:rsidR="00377482">
        <w:t>the status</w:t>
      </w:r>
      <w:r>
        <w:t xml:space="preserve"> from the </w:t>
      </w:r>
      <w:r w:rsidR="00377482">
        <w:t>IoT Platform</w:t>
      </w:r>
      <w:r>
        <w:t xml:space="preserve"> and switch off the connected appliance. </w:t>
      </w:r>
    </w:p>
    <w:p w14:paraId="6E0BBDE9" w14:textId="77777777" w:rsidR="00C71121" w:rsidRDefault="00C71121" w:rsidP="00145D66">
      <w:pPr>
        <w:spacing w:line="360" w:lineRule="auto"/>
        <w:ind w:left="720"/>
        <w:jc w:val="both"/>
      </w:pPr>
    </w:p>
    <w:p w14:paraId="35D096FD" w14:textId="61B89FF2" w:rsidR="00EB4BBE" w:rsidRDefault="00EB4BBE" w:rsidP="00530747">
      <w:pPr>
        <w:pStyle w:val="Heading2"/>
        <w:numPr>
          <w:ilvl w:val="2"/>
          <w:numId w:val="9"/>
        </w:numPr>
        <w:jc w:val="both"/>
        <w:rPr>
          <w:rFonts w:eastAsia="Times New Roman" w:cs="Times New Roman"/>
          <w:sz w:val="28"/>
          <w:szCs w:val="28"/>
        </w:rPr>
      </w:pPr>
      <w:bookmarkStart w:id="333" w:name="_xvir7l" w:colFirst="0" w:colLast="0"/>
      <w:bookmarkStart w:id="334" w:name="_Toc167959097"/>
      <w:bookmarkEnd w:id="333"/>
      <w:r w:rsidRPr="00871336">
        <w:rPr>
          <w:rFonts w:eastAsia="Times New Roman" w:cs="Times New Roman"/>
          <w:sz w:val="28"/>
          <w:szCs w:val="28"/>
        </w:rPr>
        <w:t>I</w:t>
      </w:r>
      <w:r w:rsidR="000F589C">
        <w:rPr>
          <w:rFonts w:eastAsia="Times New Roman" w:cs="Times New Roman"/>
          <w:sz w:val="28"/>
          <w:szCs w:val="28"/>
        </w:rPr>
        <w:t>oT Platform</w:t>
      </w:r>
      <w:bookmarkEnd w:id="334"/>
    </w:p>
    <w:p w14:paraId="11D820FD" w14:textId="77777777" w:rsidR="00EB4BBE" w:rsidRDefault="00EB4BBE" w:rsidP="00530747">
      <w:pPr>
        <w:pStyle w:val="Heading2"/>
        <w:numPr>
          <w:ilvl w:val="3"/>
          <w:numId w:val="9"/>
        </w:numPr>
        <w:ind w:hanging="450"/>
        <w:jc w:val="both"/>
        <w:rPr>
          <w:rFonts w:eastAsia="Times New Roman" w:cs="Times New Roman"/>
          <w:szCs w:val="24"/>
        </w:rPr>
      </w:pPr>
      <w:bookmarkStart w:id="335" w:name="_Toc167959098"/>
      <w:r>
        <w:rPr>
          <w:rFonts w:eastAsia="Times New Roman" w:cs="Times New Roman"/>
          <w:szCs w:val="24"/>
        </w:rPr>
        <w:t>Description and Priority</w:t>
      </w:r>
      <w:bookmarkEnd w:id="335"/>
    </w:p>
    <w:p w14:paraId="7202971D" w14:textId="39126A0F" w:rsidR="000F589C" w:rsidRDefault="000F589C" w:rsidP="00145D66">
      <w:pPr>
        <w:spacing w:line="360" w:lineRule="auto"/>
        <w:ind w:left="630"/>
        <w:jc w:val="both"/>
      </w:pPr>
      <w:r w:rsidRPr="000F589C">
        <w:t>This requirement ensures seamless communication and data exchange between the core functionalities of the system and the chosen IoT platform</w:t>
      </w:r>
      <w:r>
        <w:t xml:space="preserve"> and is of high priority</w:t>
      </w:r>
      <w:r w:rsidRPr="000F589C">
        <w:t>. The IoT platform will serve as a central hub for device management, data collection, and communication protocols, enabling efficient system operation.</w:t>
      </w:r>
    </w:p>
    <w:p w14:paraId="08D57593" w14:textId="77777777" w:rsidR="00105CA9" w:rsidRPr="000F589C" w:rsidRDefault="00105CA9" w:rsidP="00145D66">
      <w:pPr>
        <w:spacing w:line="360" w:lineRule="auto"/>
        <w:ind w:left="630"/>
        <w:jc w:val="both"/>
      </w:pPr>
    </w:p>
    <w:p w14:paraId="0C7AA473" w14:textId="77777777" w:rsidR="003F7DA7" w:rsidRDefault="003F7DA7" w:rsidP="00530747">
      <w:pPr>
        <w:pStyle w:val="Heading2"/>
        <w:numPr>
          <w:ilvl w:val="3"/>
          <w:numId w:val="9"/>
        </w:numPr>
        <w:ind w:hanging="450"/>
        <w:jc w:val="both"/>
        <w:rPr>
          <w:rFonts w:eastAsia="Times New Roman" w:cs="Times New Roman"/>
          <w:szCs w:val="24"/>
        </w:rPr>
      </w:pPr>
      <w:bookmarkStart w:id="336" w:name="_Toc167959099"/>
      <w:r>
        <w:rPr>
          <w:rFonts w:eastAsia="Times New Roman" w:cs="Times New Roman"/>
          <w:szCs w:val="24"/>
        </w:rPr>
        <w:t>Stimulus/Response Sequences</w:t>
      </w:r>
      <w:bookmarkEnd w:id="336"/>
    </w:p>
    <w:p w14:paraId="522C583D" w14:textId="258C1211" w:rsidR="00A318F4" w:rsidRDefault="00A318F4" w:rsidP="00530747">
      <w:pPr>
        <w:pStyle w:val="ListParagraph"/>
        <w:numPr>
          <w:ilvl w:val="0"/>
          <w:numId w:val="32"/>
        </w:numPr>
        <w:spacing w:line="360" w:lineRule="auto"/>
        <w:jc w:val="both"/>
      </w:pPr>
      <w:r>
        <w:t xml:space="preserve">The IoT </w:t>
      </w:r>
      <w:r w:rsidR="00FA6905">
        <w:t>Platform</w:t>
      </w:r>
      <w:r>
        <w:t xml:space="preserve"> establishes a secure connection with the IoT </w:t>
      </w:r>
      <w:r w:rsidR="00FA6905">
        <w:t>Box</w:t>
      </w:r>
      <w:r>
        <w:t>.</w:t>
      </w:r>
    </w:p>
    <w:p w14:paraId="0A420C42" w14:textId="71306FA2" w:rsidR="00A318F4" w:rsidRDefault="00A318F4" w:rsidP="00530747">
      <w:pPr>
        <w:pStyle w:val="ListParagraph"/>
        <w:numPr>
          <w:ilvl w:val="0"/>
          <w:numId w:val="32"/>
        </w:numPr>
        <w:spacing w:line="360" w:lineRule="auto"/>
        <w:jc w:val="both"/>
      </w:pPr>
      <w:r>
        <w:t>The IoT box transmits data from various system components to the IoT platform</w:t>
      </w:r>
    </w:p>
    <w:p w14:paraId="5D36FC31" w14:textId="6CAA1E4B" w:rsidR="00A318F4" w:rsidRDefault="00A318F4" w:rsidP="00530747">
      <w:pPr>
        <w:pStyle w:val="ListParagraph"/>
        <w:numPr>
          <w:ilvl w:val="0"/>
          <w:numId w:val="32"/>
        </w:numPr>
        <w:spacing w:line="360" w:lineRule="auto"/>
        <w:jc w:val="both"/>
      </w:pPr>
      <w:r>
        <w:t>The IoT platform sends and receives relevant data to system operations, including</w:t>
      </w:r>
      <w:r w:rsidR="00D8508F">
        <w:t xml:space="preserve"> c</w:t>
      </w:r>
      <w:r>
        <w:t>onfiguration settings for areas, cameras, ROIs</w:t>
      </w:r>
      <w:r w:rsidR="00D8508F">
        <w:t>, occupancy status from IoT Box and the mode</w:t>
      </w:r>
      <w:r w:rsidR="0053561F">
        <w:t>, analysis of</w:t>
      </w:r>
      <w:r>
        <w:t xml:space="preserve"> energy consumption </w:t>
      </w:r>
    </w:p>
    <w:p w14:paraId="56228676" w14:textId="77777777" w:rsidR="00A318F4" w:rsidRPr="00A318F4" w:rsidRDefault="00A318F4" w:rsidP="00145D66">
      <w:pPr>
        <w:spacing w:line="360" w:lineRule="auto"/>
        <w:jc w:val="both"/>
      </w:pPr>
    </w:p>
    <w:p w14:paraId="1D3E17E2" w14:textId="77777777" w:rsidR="003F7DA7" w:rsidRDefault="003F7DA7" w:rsidP="00530747">
      <w:pPr>
        <w:pStyle w:val="Heading2"/>
        <w:numPr>
          <w:ilvl w:val="3"/>
          <w:numId w:val="9"/>
        </w:numPr>
        <w:ind w:hanging="450"/>
        <w:jc w:val="both"/>
        <w:rPr>
          <w:rFonts w:eastAsia="Times New Roman" w:cs="Times New Roman"/>
          <w:szCs w:val="24"/>
        </w:rPr>
      </w:pPr>
      <w:bookmarkStart w:id="337" w:name="_Toc167959100"/>
      <w:r>
        <w:rPr>
          <w:rFonts w:eastAsia="Times New Roman" w:cs="Times New Roman"/>
          <w:szCs w:val="24"/>
        </w:rPr>
        <w:t>Functional Requirements</w:t>
      </w:r>
      <w:bookmarkEnd w:id="337"/>
    </w:p>
    <w:p w14:paraId="63057D3E" w14:textId="426D441E" w:rsidR="00FA6905" w:rsidRDefault="00FA6905" w:rsidP="00332410">
      <w:pPr>
        <w:spacing w:line="360" w:lineRule="auto"/>
        <w:ind w:left="720"/>
        <w:jc w:val="both"/>
      </w:pPr>
      <w:r>
        <w:rPr>
          <w:rStyle w:val="Strong"/>
        </w:rPr>
        <w:t>REQ-IPI-1:</w:t>
      </w:r>
      <w:r>
        <w:t xml:space="preserve"> The IoT Platform shall establish a secure connection with the chosen IoT </w:t>
      </w:r>
      <w:r w:rsidR="00C71121">
        <w:t>Box</w:t>
      </w:r>
      <w:r>
        <w:t xml:space="preserve"> using appropriate protocols.</w:t>
      </w:r>
    </w:p>
    <w:p w14:paraId="50687D28" w14:textId="12B972EE" w:rsidR="00FA6905" w:rsidRDefault="00FA6905" w:rsidP="00332410">
      <w:pPr>
        <w:spacing w:line="360" w:lineRule="auto"/>
        <w:ind w:left="720"/>
        <w:jc w:val="both"/>
      </w:pPr>
      <w:r>
        <w:rPr>
          <w:rStyle w:val="Strong"/>
        </w:rPr>
        <w:lastRenderedPageBreak/>
        <w:t>REQ-IPI-2:</w:t>
      </w:r>
      <w:r>
        <w:t xml:space="preserve"> The IoT box shall transmit data from various system components to the IoT platform in a defined format.</w:t>
      </w:r>
    </w:p>
    <w:p w14:paraId="53964411" w14:textId="24288B55" w:rsidR="00FA6905" w:rsidRDefault="00FA6905">
      <w:pPr>
        <w:spacing w:line="360" w:lineRule="auto"/>
        <w:ind w:left="720"/>
        <w:jc w:val="both"/>
        <w:pPrChange w:id="338" w:author="HP" w:date="2024-06-14T15:30:00Z">
          <w:pPr>
            <w:spacing w:line="360" w:lineRule="auto"/>
            <w:ind w:left="1080"/>
            <w:jc w:val="both"/>
          </w:pPr>
        </w:pPrChange>
      </w:pPr>
      <w:r>
        <w:rPr>
          <w:rStyle w:val="Strong"/>
        </w:rPr>
        <w:t>REQ-IPI-4:</w:t>
      </w:r>
      <w:r>
        <w:t xml:space="preserve"> The system shall leverage the IoT platform for device management of the IoT box and smart boards.</w:t>
      </w:r>
    </w:p>
    <w:p w14:paraId="3A05D2F4" w14:textId="3A24422A" w:rsidR="003F7DA7" w:rsidRPr="003F7DA7" w:rsidRDefault="00FA6905" w:rsidP="00332410">
      <w:pPr>
        <w:spacing w:line="360" w:lineRule="auto"/>
        <w:ind w:left="720"/>
        <w:jc w:val="both"/>
      </w:pPr>
      <w:r>
        <w:rPr>
          <w:rStyle w:val="Strong"/>
        </w:rPr>
        <w:t>REQ-IPI-5:</w:t>
      </w:r>
      <w:r>
        <w:t xml:space="preserve"> The system shall utilize the IoT platform for secure data storage and retrieval </w:t>
      </w:r>
      <w:r w:rsidR="00C71121">
        <w:t>of analysis of</w:t>
      </w:r>
      <w:r>
        <w:t xml:space="preserve"> energy consumption analysis</w:t>
      </w:r>
      <w:r w:rsidR="00C71121">
        <w:t>.</w:t>
      </w:r>
    </w:p>
    <w:p w14:paraId="1F1C3E1F" w14:textId="77777777" w:rsidR="00A52BB1" w:rsidRDefault="00A52BB1" w:rsidP="00145D66">
      <w:pPr>
        <w:pBdr>
          <w:top w:val="nil"/>
          <w:left w:val="nil"/>
          <w:bottom w:val="nil"/>
          <w:right w:val="nil"/>
          <w:between w:val="nil"/>
        </w:pBdr>
        <w:spacing w:line="360" w:lineRule="auto"/>
        <w:jc w:val="both"/>
        <w:rPr>
          <w:color w:val="000000"/>
        </w:rPr>
      </w:pPr>
    </w:p>
    <w:p w14:paraId="4D09FF89" w14:textId="77777777" w:rsidR="00C71121" w:rsidRDefault="00C71121" w:rsidP="00530747">
      <w:pPr>
        <w:pStyle w:val="Heading2"/>
        <w:numPr>
          <w:ilvl w:val="2"/>
          <w:numId w:val="9"/>
        </w:numPr>
        <w:jc w:val="both"/>
        <w:rPr>
          <w:rFonts w:eastAsia="Times New Roman" w:cs="Times New Roman"/>
          <w:sz w:val="28"/>
          <w:szCs w:val="28"/>
        </w:rPr>
      </w:pPr>
      <w:bookmarkStart w:id="339" w:name="_Toc167959101"/>
      <w:r w:rsidRPr="00871336">
        <w:rPr>
          <w:rFonts w:eastAsia="Times New Roman" w:cs="Times New Roman"/>
          <w:sz w:val="28"/>
          <w:szCs w:val="28"/>
        </w:rPr>
        <w:t>I</w:t>
      </w:r>
      <w:r>
        <w:rPr>
          <w:rFonts w:eastAsia="Times New Roman" w:cs="Times New Roman"/>
          <w:sz w:val="28"/>
          <w:szCs w:val="28"/>
        </w:rPr>
        <w:t>oT Platform</w:t>
      </w:r>
      <w:bookmarkEnd w:id="339"/>
    </w:p>
    <w:p w14:paraId="15F72E6F" w14:textId="77777777" w:rsidR="00A2589B" w:rsidRDefault="00A2589B" w:rsidP="00530747">
      <w:pPr>
        <w:pStyle w:val="Heading2"/>
        <w:numPr>
          <w:ilvl w:val="3"/>
          <w:numId w:val="9"/>
        </w:numPr>
        <w:ind w:hanging="450"/>
        <w:jc w:val="both"/>
        <w:rPr>
          <w:rFonts w:eastAsia="Times New Roman" w:cs="Times New Roman"/>
          <w:szCs w:val="24"/>
        </w:rPr>
      </w:pPr>
      <w:bookmarkStart w:id="340" w:name="_Toc167959102"/>
      <w:r>
        <w:rPr>
          <w:rFonts w:eastAsia="Times New Roman" w:cs="Times New Roman"/>
          <w:szCs w:val="24"/>
        </w:rPr>
        <w:t>Description and Priority</w:t>
      </w:r>
      <w:bookmarkEnd w:id="340"/>
    </w:p>
    <w:p w14:paraId="42C0B124" w14:textId="6AA8F9C0" w:rsidR="00DA4A1D" w:rsidRDefault="00DA4A1D" w:rsidP="00145D66">
      <w:pPr>
        <w:spacing w:line="360" w:lineRule="auto"/>
        <w:ind w:left="630"/>
        <w:jc w:val="both"/>
      </w:pPr>
      <w:r>
        <w:t xml:space="preserve">This feature empowers administrators to analyze historical data and trends related to energy consumption events within the system. The web app interface will provide visualizations and reports, enabling insights into energy usage patterns and system performance over extended periods. This analysis functionality supports data-driven decision-making and helps administrators evaluate the long-term impact of the electricity conservation system on energy efficiency within the </w:t>
      </w:r>
      <w:del w:id="341" w:author="Azfar Tariq" w:date="2024-06-26T21:57:00Z">
        <w:r w:rsidDel="00F3212C">
          <w:delText>laboratories</w:delText>
        </w:r>
      </w:del>
      <w:ins w:id="342" w:author="Azfar Tariq" w:date="2024-06-26T21:57:00Z">
        <w:r w:rsidR="00F3212C">
          <w:t>specific area</w:t>
        </w:r>
      </w:ins>
      <w:r>
        <w:t>.</w:t>
      </w:r>
    </w:p>
    <w:p w14:paraId="0C3E474A" w14:textId="77777777" w:rsidR="00105CA9" w:rsidRPr="00DA4A1D" w:rsidRDefault="00105CA9" w:rsidP="00145D66">
      <w:pPr>
        <w:spacing w:line="360" w:lineRule="auto"/>
        <w:ind w:left="630"/>
        <w:jc w:val="both"/>
      </w:pPr>
    </w:p>
    <w:p w14:paraId="03C67FEE" w14:textId="77777777" w:rsidR="00A2589B" w:rsidRDefault="00A2589B" w:rsidP="00530747">
      <w:pPr>
        <w:pStyle w:val="Heading2"/>
        <w:numPr>
          <w:ilvl w:val="3"/>
          <w:numId w:val="9"/>
        </w:numPr>
        <w:ind w:hanging="450"/>
        <w:jc w:val="both"/>
        <w:rPr>
          <w:rFonts w:eastAsia="Times New Roman" w:cs="Times New Roman"/>
          <w:szCs w:val="24"/>
        </w:rPr>
      </w:pPr>
      <w:bookmarkStart w:id="343" w:name="_Toc167959103"/>
      <w:r>
        <w:rPr>
          <w:rFonts w:eastAsia="Times New Roman" w:cs="Times New Roman"/>
          <w:szCs w:val="24"/>
        </w:rPr>
        <w:t>Stimulus/Response Sequences</w:t>
      </w:r>
      <w:bookmarkEnd w:id="343"/>
    </w:p>
    <w:p w14:paraId="54A4AFFF" w14:textId="04682F9F" w:rsidR="00A34EB3" w:rsidRDefault="00A34EB3" w:rsidP="00530747">
      <w:pPr>
        <w:pStyle w:val="ListParagraph"/>
        <w:numPr>
          <w:ilvl w:val="0"/>
          <w:numId w:val="32"/>
        </w:numPr>
        <w:spacing w:line="360" w:lineRule="auto"/>
        <w:jc w:val="both"/>
      </w:pPr>
      <w:r>
        <w:t xml:space="preserve">Administrator accesses the Energy Consumption Analysis section of the web app. </w:t>
      </w:r>
    </w:p>
    <w:p w14:paraId="2CA07017" w14:textId="0CC41E71" w:rsidR="00A34EB3" w:rsidRDefault="00A34EB3" w:rsidP="00530747">
      <w:pPr>
        <w:pStyle w:val="ListParagraph"/>
        <w:numPr>
          <w:ilvl w:val="0"/>
          <w:numId w:val="32"/>
        </w:numPr>
        <w:spacing w:line="360" w:lineRule="auto"/>
        <w:jc w:val="both"/>
      </w:pPr>
      <w:r>
        <w:t xml:space="preserve">System displays options to filter and visualize historical data </w:t>
      </w:r>
    </w:p>
    <w:p w14:paraId="7F137754" w14:textId="18A8CC8A" w:rsidR="00A34EB3" w:rsidRDefault="00A34EB3" w:rsidP="00530747">
      <w:pPr>
        <w:pStyle w:val="ListParagraph"/>
        <w:numPr>
          <w:ilvl w:val="0"/>
          <w:numId w:val="32"/>
        </w:numPr>
        <w:spacing w:line="360" w:lineRule="auto"/>
        <w:jc w:val="both"/>
      </w:pPr>
      <w:r>
        <w:t>System displays charts, graphs, or reports representing energy consumption trends.</w:t>
      </w:r>
    </w:p>
    <w:p w14:paraId="76D2D05C" w14:textId="77777777" w:rsidR="00105CA9" w:rsidRPr="00A34EB3" w:rsidRDefault="00105CA9" w:rsidP="00105CA9">
      <w:pPr>
        <w:pStyle w:val="ListParagraph"/>
        <w:spacing w:line="360" w:lineRule="auto"/>
        <w:ind w:left="990"/>
        <w:jc w:val="both"/>
      </w:pPr>
    </w:p>
    <w:p w14:paraId="06F28AD1" w14:textId="77777777" w:rsidR="00A2589B" w:rsidRDefault="00A2589B" w:rsidP="00530747">
      <w:pPr>
        <w:pStyle w:val="Heading2"/>
        <w:numPr>
          <w:ilvl w:val="3"/>
          <w:numId w:val="9"/>
        </w:numPr>
        <w:ind w:hanging="450"/>
        <w:jc w:val="both"/>
        <w:rPr>
          <w:rFonts w:eastAsia="Times New Roman" w:cs="Times New Roman"/>
          <w:szCs w:val="24"/>
        </w:rPr>
      </w:pPr>
      <w:bookmarkStart w:id="344" w:name="_Toc167959104"/>
      <w:r>
        <w:rPr>
          <w:rFonts w:eastAsia="Times New Roman" w:cs="Times New Roman"/>
          <w:szCs w:val="24"/>
        </w:rPr>
        <w:t>Functional Requirements</w:t>
      </w:r>
      <w:bookmarkEnd w:id="344"/>
    </w:p>
    <w:p w14:paraId="5EAF8C0D" w14:textId="799A740D" w:rsidR="00145D66" w:rsidRDefault="00145D66" w:rsidP="007B24C7">
      <w:pPr>
        <w:spacing w:line="360" w:lineRule="auto"/>
        <w:ind w:left="720"/>
        <w:jc w:val="both"/>
      </w:pPr>
      <w:r>
        <w:rPr>
          <w:rStyle w:val="Strong"/>
        </w:rPr>
        <w:t>REQ-ECA-1:</w:t>
      </w:r>
      <w:r>
        <w:t xml:space="preserve"> The system shall allow administrators to access historical data related to energy consumption events. </w:t>
      </w:r>
    </w:p>
    <w:p w14:paraId="0ADB4CE1" w14:textId="2DF30221" w:rsidR="00145D66" w:rsidRDefault="00145D66" w:rsidP="007B24C7">
      <w:pPr>
        <w:spacing w:line="360" w:lineRule="auto"/>
        <w:ind w:left="720"/>
        <w:jc w:val="both"/>
      </w:pPr>
      <w:r>
        <w:rPr>
          <w:rStyle w:val="Strong"/>
        </w:rPr>
        <w:t>REQ-ECA-3:</w:t>
      </w:r>
      <w:r>
        <w:t xml:space="preserve"> The system shall display visualizations (charts, graphs, reports) of energy consumption trends based on the applied filters. </w:t>
      </w:r>
    </w:p>
    <w:p w14:paraId="120E225B" w14:textId="46517109" w:rsidR="00145D66" w:rsidRDefault="00145D66" w:rsidP="00D11BFB">
      <w:pPr>
        <w:spacing w:line="360" w:lineRule="auto"/>
        <w:ind w:left="360" w:firstLine="360"/>
        <w:jc w:val="both"/>
      </w:pPr>
      <w:r>
        <w:rPr>
          <w:rStyle w:val="Strong"/>
        </w:rPr>
        <w:t>REQ-ECA-4:</w:t>
      </w:r>
      <w:r>
        <w:t xml:space="preserve"> The system shall provide insights into long-term energy usage patterns.</w:t>
      </w:r>
    </w:p>
    <w:p w14:paraId="1D4FB50A" w14:textId="77777777" w:rsidR="00105CA9" w:rsidRDefault="00105CA9" w:rsidP="00D11BFB">
      <w:pPr>
        <w:spacing w:line="360" w:lineRule="auto"/>
        <w:ind w:left="360" w:firstLine="360"/>
        <w:jc w:val="both"/>
      </w:pPr>
    </w:p>
    <w:p w14:paraId="59775F56" w14:textId="187FAE60" w:rsidR="00502BEC" w:rsidRDefault="00502BEC" w:rsidP="00530747">
      <w:pPr>
        <w:pStyle w:val="Heading2"/>
        <w:numPr>
          <w:ilvl w:val="2"/>
          <w:numId w:val="9"/>
        </w:numPr>
        <w:jc w:val="both"/>
        <w:rPr>
          <w:rFonts w:eastAsia="Times New Roman" w:cs="Times New Roman"/>
          <w:sz w:val="28"/>
          <w:szCs w:val="28"/>
        </w:rPr>
      </w:pPr>
      <w:bookmarkStart w:id="345" w:name="_Toc167959105"/>
      <w:r>
        <w:rPr>
          <w:rFonts w:eastAsia="Times New Roman" w:cs="Times New Roman"/>
          <w:sz w:val="28"/>
          <w:szCs w:val="28"/>
        </w:rPr>
        <w:lastRenderedPageBreak/>
        <w:t>Desktop Agent</w:t>
      </w:r>
      <w:bookmarkEnd w:id="345"/>
    </w:p>
    <w:p w14:paraId="4BF63E57" w14:textId="77777777" w:rsidR="00502BEC" w:rsidRDefault="00502BEC" w:rsidP="00530747">
      <w:pPr>
        <w:pStyle w:val="Heading2"/>
        <w:numPr>
          <w:ilvl w:val="3"/>
          <w:numId w:val="9"/>
        </w:numPr>
        <w:ind w:hanging="450"/>
        <w:jc w:val="both"/>
        <w:rPr>
          <w:rFonts w:eastAsia="Times New Roman" w:cs="Times New Roman"/>
          <w:szCs w:val="24"/>
        </w:rPr>
      </w:pPr>
      <w:bookmarkStart w:id="346" w:name="_Toc167959106"/>
      <w:r>
        <w:rPr>
          <w:rFonts w:eastAsia="Times New Roman" w:cs="Times New Roman"/>
          <w:szCs w:val="24"/>
        </w:rPr>
        <w:t>Description and Priority</w:t>
      </w:r>
      <w:bookmarkEnd w:id="346"/>
    </w:p>
    <w:p w14:paraId="69961EE8" w14:textId="7904F34B" w:rsidR="00B02E88" w:rsidRDefault="00B02E88" w:rsidP="00D11BFB">
      <w:pPr>
        <w:spacing w:line="360" w:lineRule="auto"/>
        <w:ind w:left="630"/>
        <w:jc w:val="both"/>
      </w:pPr>
      <w:r>
        <w:t>This section outlines the system's functionality for managing PC power states based on occupancy detection, utilizing a Desktop Agent</w:t>
      </w:r>
      <w:del w:id="347" w:author="Ahmad Imran" w:date="2024-06-13T13:25:00Z">
        <w:r w:rsidDel="00813533">
          <w:delText xml:space="preserve"> software</w:delText>
        </w:r>
      </w:del>
      <w:r>
        <w:t xml:space="preserve"> developed using Python. The Desktop Agent provides a user interface and facilitates communication with the IoT Platform.</w:t>
      </w:r>
      <w:r w:rsidR="007B24C7">
        <w:t xml:space="preserve"> It is of high priority</w:t>
      </w:r>
    </w:p>
    <w:p w14:paraId="68807D1A" w14:textId="77777777" w:rsidR="00105CA9" w:rsidRPr="00B02E88" w:rsidRDefault="00105CA9" w:rsidP="00D11BFB">
      <w:pPr>
        <w:spacing w:line="360" w:lineRule="auto"/>
        <w:ind w:left="630"/>
        <w:jc w:val="both"/>
      </w:pPr>
    </w:p>
    <w:p w14:paraId="1267697C" w14:textId="77777777" w:rsidR="00DD183E" w:rsidRDefault="00DD183E" w:rsidP="00530747">
      <w:pPr>
        <w:pStyle w:val="Heading2"/>
        <w:numPr>
          <w:ilvl w:val="3"/>
          <w:numId w:val="9"/>
        </w:numPr>
        <w:ind w:hanging="450"/>
        <w:jc w:val="both"/>
        <w:rPr>
          <w:rFonts w:eastAsia="Times New Roman" w:cs="Times New Roman"/>
          <w:szCs w:val="24"/>
        </w:rPr>
      </w:pPr>
      <w:bookmarkStart w:id="348" w:name="_Toc167959107"/>
      <w:r>
        <w:rPr>
          <w:rFonts w:eastAsia="Times New Roman" w:cs="Times New Roman"/>
          <w:szCs w:val="24"/>
        </w:rPr>
        <w:t>Stimulus/Response Sequences</w:t>
      </w:r>
      <w:bookmarkEnd w:id="348"/>
    </w:p>
    <w:p w14:paraId="287A73A5" w14:textId="25E42284" w:rsidR="007B24C7" w:rsidRDefault="007B24C7" w:rsidP="00530747">
      <w:pPr>
        <w:pStyle w:val="ListParagraph"/>
        <w:numPr>
          <w:ilvl w:val="0"/>
          <w:numId w:val="37"/>
        </w:numPr>
        <w:spacing w:line="360" w:lineRule="auto"/>
        <w:jc w:val="both"/>
      </w:pPr>
      <w:r>
        <w:t>The Desktop Agent</w:t>
      </w:r>
      <w:del w:id="349" w:author="Ahmad Imran" w:date="2024-06-13T13:25:00Z">
        <w:r w:rsidDel="00813533">
          <w:delText xml:space="preserve"> software </w:delText>
        </w:r>
      </w:del>
      <w:ins w:id="350" w:author="Ahmad Imran" w:date="2024-06-13T13:25:00Z">
        <w:r w:rsidR="00813533">
          <w:t xml:space="preserve"> </w:t>
        </w:r>
      </w:ins>
      <w:r>
        <w:t>is installed and running on individual PCs within the lab environment.</w:t>
      </w:r>
    </w:p>
    <w:p w14:paraId="7CB33D7B" w14:textId="63214FBE" w:rsidR="007B24C7" w:rsidRDefault="007B24C7" w:rsidP="00530747">
      <w:pPr>
        <w:pStyle w:val="ListParagraph"/>
        <w:numPr>
          <w:ilvl w:val="0"/>
          <w:numId w:val="37"/>
        </w:numPr>
        <w:spacing w:line="360" w:lineRule="auto"/>
        <w:jc w:val="both"/>
      </w:pPr>
      <w:r>
        <w:t>The Desktop Agent establishes a connection with the IoT Platform.</w:t>
      </w:r>
    </w:p>
    <w:p w14:paraId="63E57398" w14:textId="11BB2BBE" w:rsidR="007B24C7" w:rsidRDefault="007B24C7" w:rsidP="00530747">
      <w:pPr>
        <w:pStyle w:val="ListParagraph"/>
        <w:numPr>
          <w:ilvl w:val="0"/>
          <w:numId w:val="37"/>
        </w:numPr>
        <w:spacing w:line="360" w:lineRule="auto"/>
        <w:jc w:val="both"/>
      </w:pPr>
      <w:bookmarkStart w:id="351" w:name="_Hlk167916015"/>
      <w:r>
        <w:t>The Desktop Agent receives the status from IoT Platform and does not shut down the PC if occupancy is detected.</w:t>
      </w:r>
    </w:p>
    <w:bookmarkEnd w:id="351"/>
    <w:p w14:paraId="76B0D655" w14:textId="2D0C6EFC" w:rsidR="007B24C7" w:rsidRDefault="007B24C7" w:rsidP="00530747">
      <w:pPr>
        <w:pStyle w:val="ListParagraph"/>
        <w:numPr>
          <w:ilvl w:val="0"/>
          <w:numId w:val="37"/>
        </w:numPr>
        <w:spacing w:line="360" w:lineRule="auto"/>
        <w:jc w:val="both"/>
      </w:pPr>
      <w:r>
        <w:t>The Desktop Agent receives the status from IoT Platform and shuts down the PC if no occupancy is detected.</w:t>
      </w:r>
    </w:p>
    <w:p w14:paraId="063B3668" w14:textId="367899AF" w:rsidR="007B24C7" w:rsidRDefault="007B24C7" w:rsidP="00530747">
      <w:pPr>
        <w:pStyle w:val="ListParagraph"/>
        <w:numPr>
          <w:ilvl w:val="0"/>
          <w:numId w:val="37"/>
        </w:numPr>
        <w:spacing w:line="360" w:lineRule="auto"/>
        <w:jc w:val="both"/>
      </w:pPr>
      <w:r>
        <w:t xml:space="preserve">The Desktop Agent sends </w:t>
      </w:r>
      <w:r w:rsidR="008436E4">
        <w:t>manual or auto mode to the IoT Platform</w:t>
      </w:r>
      <w:r>
        <w:t>.</w:t>
      </w:r>
    </w:p>
    <w:p w14:paraId="7664E4F5" w14:textId="77777777" w:rsidR="00105CA9" w:rsidRPr="007B24C7" w:rsidRDefault="00105CA9" w:rsidP="00105CA9">
      <w:pPr>
        <w:pStyle w:val="ListParagraph"/>
        <w:spacing w:line="360" w:lineRule="auto"/>
        <w:ind w:left="990"/>
        <w:jc w:val="both"/>
      </w:pPr>
    </w:p>
    <w:p w14:paraId="7EE1BA28" w14:textId="77777777" w:rsidR="00DD183E" w:rsidRDefault="00DD183E" w:rsidP="00530747">
      <w:pPr>
        <w:pStyle w:val="Heading2"/>
        <w:numPr>
          <w:ilvl w:val="3"/>
          <w:numId w:val="9"/>
        </w:numPr>
        <w:ind w:hanging="450"/>
        <w:jc w:val="both"/>
        <w:rPr>
          <w:rFonts w:eastAsia="Times New Roman" w:cs="Times New Roman"/>
          <w:szCs w:val="24"/>
        </w:rPr>
      </w:pPr>
      <w:bookmarkStart w:id="352" w:name="_Toc167959108"/>
      <w:r>
        <w:rPr>
          <w:rFonts w:eastAsia="Times New Roman" w:cs="Times New Roman"/>
          <w:szCs w:val="24"/>
        </w:rPr>
        <w:t>Functional Requirements</w:t>
      </w:r>
      <w:bookmarkEnd w:id="352"/>
    </w:p>
    <w:p w14:paraId="711BE54A" w14:textId="190E73B3" w:rsidR="00316083" w:rsidRDefault="00316083" w:rsidP="00D11BFB">
      <w:pPr>
        <w:spacing w:line="360" w:lineRule="auto"/>
        <w:ind w:left="630"/>
        <w:jc w:val="both"/>
      </w:pPr>
      <w:r>
        <w:rPr>
          <w:rStyle w:val="Strong"/>
        </w:rPr>
        <w:t>REQ-PCPM-1</w:t>
      </w:r>
      <w:r w:rsidR="00D5416B">
        <w:rPr>
          <w:rStyle w:val="Strong"/>
        </w:rPr>
        <w:t>:</w:t>
      </w:r>
      <w:r>
        <w:rPr>
          <w:rStyle w:val="Strong"/>
        </w:rPr>
        <w:t xml:space="preserve"> </w:t>
      </w:r>
      <w:r>
        <w:t>The Desktop Agent</w:t>
      </w:r>
      <w:del w:id="353" w:author="Ahmad Imran" w:date="2024-06-13T13:26:00Z">
        <w:r w:rsidDel="00813533">
          <w:delText xml:space="preserve"> software</w:delText>
        </w:r>
      </w:del>
      <w:r>
        <w:t xml:space="preserve"> shall establish a connection with the backend server to receive power management instructions. </w:t>
      </w:r>
    </w:p>
    <w:p w14:paraId="563839B3" w14:textId="755380CD" w:rsidR="00316083" w:rsidRDefault="00316083" w:rsidP="00D11BFB">
      <w:pPr>
        <w:spacing w:line="360" w:lineRule="auto"/>
        <w:ind w:left="630"/>
        <w:jc w:val="both"/>
      </w:pPr>
      <w:r>
        <w:rPr>
          <w:rStyle w:val="Strong"/>
        </w:rPr>
        <w:t>REQ-PCPM-2</w:t>
      </w:r>
      <w:r w:rsidR="00D5416B">
        <w:rPr>
          <w:rStyle w:val="Strong"/>
        </w:rPr>
        <w:t>:</w:t>
      </w:r>
      <w:r>
        <w:rPr>
          <w:rStyle w:val="Strong"/>
        </w:rPr>
        <w:t xml:space="preserve"> </w:t>
      </w:r>
      <w:r w:rsidR="00D5416B" w:rsidRPr="00D5416B">
        <w:t>The Desktop Agent receives the status from IoT Platform and does not shut down the PC if occupancy is detected.</w:t>
      </w:r>
      <w:r>
        <w:t xml:space="preserve"> </w:t>
      </w:r>
    </w:p>
    <w:p w14:paraId="5C0A6012" w14:textId="77777777" w:rsidR="00D5416B" w:rsidRPr="00D5416B" w:rsidRDefault="00316083" w:rsidP="00D11BFB">
      <w:pPr>
        <w:spacing w:line="360" w:lineRule="auto"/>
        <w:ind w:left="630"/>
        <w:jc w:val="both"/>
      </w:pPr>
      <w:r>
        <w:rPr>
          <w:rStyle w:val="Strong"/>
        </w:rPr>
        <w:t>REQ-PCPM-3</w:t>
      </w:r>
      <w:r w:rsidR="00E9677F">
        <w:rPr>
          <w:rStyle w:val="Strong"/>
        </w:rPr>
        <w:t>:</w:t>
      </w:r>
      <w:r>
        <w:rPr>
          <w:rStyle w:val="Strong"/>
        </w:rPr>
        <w:t xml:space="preserve"> </w:t>
      </w:r>
      <w:r w:rsidR="00D5416B" w:rsidRPr="00D5416B">
        <w:t>The Desktop Agent receives the status from IoT Platform and shuts down the PC if no occupancy is detected.</w:t>
      </w:r>
    </w:p>
    <w:p w14:paraId="40E6F8CD" w14:textId="77777777" w:rsidR="00D5416B" w:rsidRPr="007B24C7" w:rsidRDefault="00316083" w:rsidP="00D11BFB">
      <w:pPr>
        <w:spacing w:line="360" w:lineRule="auto"/>
        <w:ind w:firstLine="630"/>
        <w:jc w:val="both"/>
      </w:pPr>
      <w:r>
        <w:rPr>
          <w:rStyle w:val="Strong"/>
        </w:rPr>
        <w:t>REQ-PCPM-4</w:t>
      </w:r>
      <w:r w:rsidR="00E9677F">
        <w:rPr>
          <w:rStyle w:val="Strong"/>
        </w:rPr>
        <w:t xml:space="preserve">: </w:t>
      </w:r>
      <w:r w:rsidR="00D5416B">
        <w:t>The Desktop Agent sends manual or auto mode to the IoT Platform.</w:t>
      </w:r>
    </w:p>
    <w:p w14:paraId="397F088A" w14:textId="77E39AA6" w:rsidR="00502BEC" w:rsidRDefault="00502BEC" w:rsidP="00D11BFB">
      <w:pPr>
        <w:spacing w:line="360" w:lineRule="auto"/>
        <w:ind w:left="630"/>
        <w:jc w:val="both"/>
        <w:rPr>
          <w:ins w:id="354" w:author="HP" w:date="2024-06-14T15:30:00Z"/>
        </w:rPr>
      </w:pPr>
    </w:p>
    <w:p w14:paraId="3CAB5712" w14:textId="77777777" w:rsidR="00620952" w:rsidRDefault="00620952" w:rsidP="00D11BFB">
      <w:pPr>
        <w:spacing w:line="360" w:lineRule="auto"/>
        <w:ind w:left="630"/>
        <w:jc w:val="both"/>
        <w:rPr>
          <w:ins w:id="355" w:author="HP" w:date="2024-06-14T15:30:00Z"/>
        </w:rPr>
      </w:pPr>
    </w:p>
    <w:p w14:paraId="14381A7E" w14:textId="77777777" w:rsidR="00620952" w:rsidRPr="00145D66" w:rsidRDefault="00620952" w:rsidP="00D11BFB">
      <w:pPr>
        <w:spacing w:line="360" w:lineRule="auto"/>
        <w:ind w:left="630"/>
        <w:jc w:val="both"/>
      </w:pPr>
    </w:p>
    <w:p w14:paraId="3689518B" w14:textId="77777777" w:rsidR="00C71121" w:rsidRDefault="00C71121" w:rsidP="00D11BFB">
      <w:pPr>
        <w:pBdr>
          <w:top w:val="nil"/>
          <w:left w:val="nil"/>
          <w:bottom w:val="nil"/>
          <w:right w:val="nil"/>
          <w:between w:val="nil"/>
        </w:pBdr>
        <w:spacing w:line="360" w:lineRule="auto"/>
        <w:jc w:val="both"/>
        <w:rPr>
          <w:color w:val="000000"/>
        </w:rPr>
      </w:pPr>
    </w:p>
    <w:p w14:paraId="1987E628" w14:textId="77777777" w:rsidR="00A52BB1" w:rsidRDefault="00383C48" w:rsidP="00530747">
      <w:pPr>
        <w:pStyle w:val="Heading2"/>
        <w:numPr>
          <w:ilvl w:val="1"/>
          <w:numId w:val="9"/>
        </w:numPr>
        <w:jc w:val="both"/>
        <w:rPr>
          <w:rFonts w:eastAsia="Times New Roman" w:cs="Times New Roman"/>
        </w:rPr>
      </w:pPr>
      <w:bookmarkStart w:id="356" w:name="_Toc167959109"/>
      <w:r>
        <w:rPr>
          <w:rFonts w:eastAsia="Times New Roman" w:cs="Times New Roman"/>
        </w:rPr>
        <w:lastRenderedPageBreak/>
        <w:t>Nonfunctional Requirements</w:t>
      </w:r>
      <w:bookmarkEnd w:id="356"/>
    </w:p>
    <w:p w14:paraId="0D955D88" w14:textId="77777777" w:rsidR="00A52BB1" w:rsidRDefault="00383C48" w:rsidP="00530747">
      <w:pPr>
        <w:pStyle w:val="Heading2"/>
        <w:numPr>
          <w:ilvl w:val="2"/>
          <w:numId w:val="9"/>
        </w:numPr>
        <w:jc w:val="both"/>
        <w:rPr>
          <w:rFonts w:eastAsia="Times New Roman" w:cs="Times New Roman"/>
          <w:sz w:val="28"/>
          <w:szCs w:val="28"/>
        </w:rPr>
      </w:pPr>
      <w:bookmarkStart w:id="357" w:name="_Toc167959110"/>
      <w:r>
        <w:rPr>
          <w:rFonts w:eastAsia="Times New Roman" w:cs="Times New Roman"/>
          <w:sz w:val="28"/>
          <w:szCs w:val="28"/>
        </w:rPr>
        <w:t>Performance Requirements</w:t>
      </w:r>
      <w:bookmarkEnd w:id="357"/>
    </w:p>
    <w:p w14:paraId="53F94A41" w14:textId="77777777" w:rsidR="002312BD" w:rsidRDefault="002312BD" w:rsidP="00530747">
      <w:pPr>
        <w:pStyle w:val="ListParagraph"/>
        <w:numPr>
          <w:ilvl w:val="0"/>
          <w:numId w:val="9"/>
        </w:numPr>
        <w:spacing w:line="360" w:lineRule="auto"/>
        <w:contextualSpacing w:val="0"/>
        <w:jc w:val="both"/>
      </w:pPr>
      <w:bookmarkStart w:id="358" w:name="_4h042r0" w:colFirst="0" w:colLast="0"/>
      <w:bookmarkEnd w:id="358"/>
      <w:r>
        <w:t>PER-1: Response Time</w:t>
      </w:r>
    </w:p>
    <w:p w14:paraId="1DA28871" w14:textId="16D34F8B" w:rsidR="002312BD" w:rsidRDefault="002312BD" w:rsidP="00D11BFB">
      <w:pPr>
        <w:spacing w:line="360" w:lineRule="auto"/>
        <w:ind w:left="1800"/>
        <w:jc w:val="both"/>
      </w:pPr>
      <w:r>
        <w:t>The system responds to user interactions within seconds to ensure a seamless user experience.</w:t>
      </w:r>
    </w:p>
    <w:p w14:paraId="7F590EF2" w14:textId="77777777" w:rsidR="002312BD" w:rsidRDefault="002312BD" w:rsidP="00530747">
      <w:pPr>
        <w:pStyle w:val="ListParagraph"/>
        <w:numPr>
          <w:ilvl w:val="0"/>
          <w:numId w:val="9"/>
        </w:numPr>
        <w:spacing w:line="360" w:lineRule="auto"/>
        <w:contextualSpacing w:val="0"/>
        <w:jc w:val="both"/>
      </w:pPr>
      <w:r>
        <w:t>PER-2: Throughput</w:t>
      </w:r>
    </w:p>
    <w:p w14:paraId="169F4716" w14:textId="56DCC9AD" w:rsidR="002312BD" w:rsidRPr="00872BB7" w:rsidRDefault="002312BD" w:rsidP="00D11BFB">
      <w:pPr>
        <w:spacing w:line="360" w:lineRule="auto"/>
        <w:ind w:left="1800"/>
        <w:jc w:val="both"/>
      </w:pPr>
      <w:r>
        <w:t>The system supports multiple simultaneous user logins without degradation in performance.</w:t>
      </w:r>
    </w:p>
    <w:p w14:paraId="3422415E" w14:textId="77777777" w:rsidR="00A52BB1" w:rsidRDefault="00A52BB1" w:rsidP="00D11BFB">
      <w:pPr>
        <w:pBdr>
          <w:top w:val="nil"/>
          <w:left w:val="nil"/>
          <w:bottom w:val="nil"/>
          <w:right w:val="nil"/>
          <w:between w:val="nil"/>
        </w:pBdr>
        <w:spacing w:line="360" w:lineRule="auto"/>
        <w:jc w:val="both"/>
        <w:rPr>
          <w:color w:val="000000"/>
        </w:rPr>
      </w:pPr>
    </w:p>
    <w:p w14:paraId="21327B88" w14:textId="77777777" w:rsidR="00A52BB1" w:rsidRDefault="00383C48" w:rsidP="00530747">
      <w:pPr>
        <w:pStyle w:val="Heading2"/>
        <w:numPr>
          <w:ilvl w:val="2"/>
          <w:numId w:val="9"/>
        </w:numPr>
        <w:jc w:val="both"/>
        <w:rPr>
          <w:rFonts w:eastAsia="Times New Roman" w:cs="Times New Roman"/>
          <w:sz w:val="28"/>
          <w:szCs w:val="28"/>
        </w:rPr>
      </w:pPr>
      <w:bookmarkStart w:id="359" w:name="_Toc167959111"/>
      <w:r>
        <w:rPr>
          <w:rFonts w:eastAsia="Times New Roman" w:cs="Times New Roman"/>
          <w:sz w:val="28"/>
          <w:szCs w:val="28"/>
        </w:rPr>
        <w:t>Safety Requirements</w:t>
      </w:r>
      <w:bookmarkEnd w:id="359"/>
    </w:p>
    <w:p w14:paraId="6D9A9344" w14:textId="6F395ED0" w:rsidR="00AD1500" w:rsidRPr="003C771D" w:rsidRDefault="00CC0AFF" w:rsidP="00530747">
      <w:pPr>
        <w:pStyle w:val="ListParagraph"/>
        <w:numPr>
          <w:ilvl w:val="0"/>
          <w:numId w:val="36"/>
        </w:numPr>
        <w:spacing w:line="360" w:lineRule="auto"/>
        <w:jc w:val="both"/>
        <w:rPr>
          <w:rStyle w:val="Strong"/>
          <w:b w:val="0"/>
          <w:bCs w:val="0"/>
        </w:rPr>
      </w:pPr>
      <w:bookmarkStart w:id="360" w:name="_1baon6m" w:colFirst="0" w:colLast="0"/>
      <w:bookmarkEnd w:id="360"/>
      <w:r w:rsidRPr="003C771D">
        <w:rPr>
          <w:rStyle w:val="Strong"/>
          <w:b w:val="0"/>
          <w:bCs w:val="0"/>
        </w:rPr>
        <w:t>S</w:t>
      </w:r>
      <w:r w:rsidR="00AD1500" w:rsidRPr="003C771D">
        <w:rPr>
          <w:rStyle w:val="Strong"/>
          <w:b w:val="0"/>
          <w:bCs w:val="0"/>
        </w:rPr>
        <w:t>FT</w:t>
      </w:r>
      <w:r w:rsidRPr="003C771D">
        <w:rPr>
          <w:rStyle w:val="Strong"/>
          <w:b w:val="0"/>
          <w:bCs w:val="0"/>
        </w:rPr>
        <w:t>-1:</w:t>
      </w:r>
      <w:r w:rsidR="00AD1500" w:rsidRPr="003C771D">
        <w:rPr>
          <w:rStyle w:val="Strong"/>
          <w:b w:val="0"/>
          <w:bCs w:val="0"/>
        </w:rPr>
        <w:t xml:space="preserve"> Safety Regulations</w:t>
      </w:r>
    </w:p>
    <w:p w14:paraId="0F282B9D" w14:textId="7A737D67" w:rsidR="00CC0AFF" w:rsidRPr="00C168AC" w:rsidRDefault="00CC0AFF" w:rsidP="00D11BFB">
      <w:pPr>
        <w:spacing w:line="360" w:lineRule="auto"/>
        <w:ind w:left="1080"/>
        <w:jc w:val="both"/>
      </w:pPr>
      <w:r w:rsidRPr="00C168AC">
        <w:t>The system shall comply with relevant safety regulations and standards for electrical equipment and communication protocols.</w:t>
      </w:r>
    </w:p>
    <w:p w14:paraId="5F05BE3B" w14:textId="472E393B" w:rsidR="00C168AC" w:rsidRPr="003C771D" w:rsidRDefault="00CC0AFF" w:rsidP="00530747">
      <w:pPr>
        <w:pStyle w:val="ListParagraph"/>
        <w:numPr>
          <w:ilvl w:val="0"/>
          <w:numId w:val="36"/>
        </w:numPr>
        <w:spacing w:line="360" w:lineRule="auto"/>
        <w:jc w:val="both"/>
        <w:rPr>
          <w:b/>
          <w:bCs/>
        </w:rPr>
      </w:pPr>
      <w:r w:rsidRPr="003C771D">
        <w:rPr>
          <w:rStyle w:val="Strong"/>
          <w:b w:val="0"/>
          <w:bCs w:val="0"/>
        </w:rPr>
        <w:t>S</w:t>
      </w:r>
      <w:r w:rsidR="00AD1500" w:rsidRPr="003C771D">
        <w:rPr>
          <w:rStyle w:val="Strong"/>
          <w:b w:val="0"/>
          <w:bCs w:val="0"/>
        </w:rPr>
        <w:t>FT</w:t>
      </w:r>
      <w:r w:rsidRPr="003C771D">
        <w:rPr>
          <w:rStyle w:val="Strong"/>
          <w:b w:val="0"/>
          <w:bCs w:val="0"/>
        </w:rPr>
        <w:t>-2:</w:t>
      </w:r>
      <w:r w:rsidR="00C168AC" w:rsidRPr="003C771D">
        <w:rPr>
          <w:rStyle w:val="Strong"/>
          <w:b w:val="0"/>
          <w:bCs w:val="0"/>
        </w:rPr>
        <w:t xml:space="preserve"> Authorized Access</w:t>
      </w:r>
      <w:r w:rsidRPr="003C771D">
        <w:rPr>
          <w:b/>
          <w:bCs/>
        </w:rPr>
        <w:t xml:space="preserve"> </w:t>
      </w:r>
    </w:p>
    <w:p w14:paraId="131DD5B1" w14:textId="51705F52" w:rsidR="00CC0AFF" w:rsidRPr="00C168AC" w:rsidRDefault="00CC0AFF" w:rsidP="00D11BFB">
      <w:pPr>
        <w:spacing w:line="360" w:lineRule="auto"/>
        <w:ind w:left="720" w:firstLine="360"/>
        <w:jc w:val="both"/>
      </w:pPr>
      <w:r w:rsidRPr="00C168AC">
        <w:t>The system shall implement secure authentication and authorization mechanisms to prevent unauthorized access and control of devices.</w:t>
      </w:r>
    </w:p>
    <w:p w14:paraId="7C48A7FE" w14:textId="77777777" w:rsidR="00A52BB1" w:rsidRDefault="00383C48" w:rsidP="00530747">
      <w:pPr>
        <w:pStyle w:val="Heading2"/>
        <w:numPr>
          <w:ilvl w:val="2"/>
          <w:numId w:val="9"/>
        </w:numPr>
        <w:jc w:val="both"/>
        <w:rPr>
          <w:rFonts w:eastAsia="Times New Roman" w:cs="Times New Roman"/>
          <w:sz w:val="28"/>
          <w:szCs w:val="28"/>
        </w:rPr>
      </w:pPr>
      <w:bookmarkStart w:id="361" w:name="_Toc167959112"/>
      <w:r>
        <w:rPr>
          <w:rFonts w:eastAsia="Times New Roman" w:cs="Times New Roman"/>
          <w:sz w:val="28"/>
          <w:szCs w:val="28"/>
        </w:rPr>
        <w:t>Security Requirements</w:t>
      </w:r>
      <w:bookmarkEnd w:id="361"/>
    </w:p>
    <w:p w14:paraId="5D0FEA3E" w14:textId="77777777" w:rsidR="005B4EF6" w:rsidRDefault="005B4EF6" w:rsidP="00530747">
      <w:pPr>
        <w:pStyle w:val="ListParagraph"/>
        <w:numPr>
          <w:ilvl w:val="0"/>
          <w:numId w:val="33"/>
        </w:numPr>
        <w:spacing w:line="360" w:lineRule="auto"/>
        <w:contextualSpacing w:val="0"/>
        <w:jc w:val="both"/>
      </w:pPr>
      <w:r>
        <w:t>SEC-1: Data Encryption</w:t>
      </w:r>
    </w:p>
    <w:p w14:paraId="469A30B4" w14:textId="778A31DA" w:rsidR="005B4EF6" w:rsidRDefault="005B4EF6" w:rsidP="00D11BFB">
      <w:pPr>
        <w:spacing w:line="360" w:lineRule="auto"/>
        <w:ind w:left="1080"/>
        <w:jc w:val="both"/>
      </w:pPr>
      <w:r>
        <w:t xml:space="preserve">All communication between the system components, including the web interface, Raspberry Pi, and database, </w:t>
      </w:r>
      <w:r w:rsidR="0077286D">
        <w:t>have</w:t>
      </w:r>
      <w:r>
        <w:t xml:space="preserve"> be</w:t>
      </w:r>
      <w:r w:rsidR="0077286D">
        <w:t>en</w:t>
      </w:r>
      <w:r>
        <w:t xml:space="preserve"> encrypted using industry-standard protocols.</w:t>
      </w:r>
    </w:p>
    <w:p w14:paraId="244B3D9D" w14:textId="77777777" w:rsidR="005B4EF6" w:rsidRDefault="005B4EF6" w:rsidP="00D11BFB">
      <w:pPr>
        <w:spacing w:line="360" w:lineRule="auto"/>
        <w:ind w:left="1080"/>
        <w:jc w:val="both"/>
      </w:pPr>
    </w:p>
    <w:p w14:paraId="758769CD" w14:textId="77777777" w:rsidR="005B4EF6" w:rsidRDefault="005B4EF6" w:rsidP="00530747">
      <w:pPr>
        <w:pStyle w:val="ListParagraph"/>
        <w:numPr>
          <w:ilvl w:val="0"/>
          <w:numId w:val="34"/>
        </w:numPr>
        <w:spacing w:line="360" w:lineRule="auto"/>
        <w:contextualSpacing w:val="0"/>
        <w:jc w:val="both"/>
      </w:pPr>
      <w:r>
        <w:t>SEC-2: Access Control</w:t>
      </w:r>
    </w:p>
    <w:p w14:paraId="66F2DF65" w14:textId="46F4E724" w:rsidR="005B4EF6" w:rsidRDefault="005B4EF6" w:rsidP="00D11BFB">
      <w:pPr>
        <w:spacing w:line="360" w:lineRule="auto"/>
        <w:ind w:left="1080"/>
        <w:jc w:val="both"/>
      </w:pPr>
      <w:r>
        <w:t xml:space="preserve">The system </w:t>
      </w:r>
      <w:r w:rsidR="0077286D">
        <w:t>has</w:t>
      </w:r>
      <w:r>
        <w:t xml:space="preserve"> </w:t>
      </w:r>
      <w:r w:rsidR="003C771D">
        <w:t>implemented</w:t>
      </w:r>
      <w:r>
        <w:t xml:space="preserve"> </w:t>
      </w:r>
      <w:r w:rsidR="0077286D">
        <w:t>authentication and authorization</w:t>
      </w:r>
      <w:r>
        <w:t>, ensuring that only authorized users have access to specific functionalities.</w:t>
      </w:r>
    </w:p>
    <w:p w14:paraId="0E7124B3" w14:textId="77777777" w:rsidR="005B4EF6" w:rsidRDefault="005B4EF6" w:rsidP="00D11BFB">
      <w:pPr>
        <w:spacing w:line="360" w:lineRule="auto"/>
        <w:ind w:left="1080"/>
        <w:jc w:val="both"/>
      </w:pPr>
    </w:p>
    <w:p w14:paraId="5F0F2F59" w14:textId="77777777" w:rsidR="00A52BB1" w:rsidRDefault="00383C48" w:rsidP="00530747">
      <w:pPr>
        <w:pStyle w:val="Heading2"/>
        <w:numPr>
          <w:ilvl w:val="2"/>
          <w:numId w:val="9"/>
        </w:numPr>
        <w:jc w:val="both"/>
        <w:rPr>
          <w:rFonts w:eastAsia="Times New Roman" w:cs="Times New Roman"/>
          <w:sz w:val="28"/>
          <w:szCs w:val="28"/>
        </w:rPr>
      </w:pPr>
      <w:bookmarkStart w:id="362" w:name="_Toc167959113"/>
      <w:r>
        <w:rPr>
          <w:rFonts w:eastAsia="Times New Roman" w:cs="Times New Roman"/>
          <w:sz w:val="28"/>
          <w:szCs w:val="28"/>
        </w:rPr>
        <w:t>Usability Requirements</w:t>
      </w:r>
      <w:bookmarkEnd w:id="362"/>
    </w:p>
    <w:p w14:paraId="5439D306" w14:textId="77777777" w:rsidR="0077286D" w:rsidRPr="00911852" w:rsidRDefault="0077286D" w:rsidP="00530747">
      <w:pPr>
        <w:pStyle w:val="Header"/>
        <w:numPr>
          <w:ilvl w:val="0"/>
          <w:numId w:val="35"/>
        </w:numPr>
        <w:tabs>
          <w:tab w:val="left" w:pos="90"/>
        </w:tabs>
        <w:spacing w:line="360" w:lineRule="auto"/>
        <w:jc w:val="both"/>
        <w:rPr>
          <w:szCs w:val="20"/>
        </w:rPr>
      </w:pPr>
      <w:r>
        <w:rPr>
          <w:szCs w:val="20"/>
        </w:rPr>
        <w:t>USE-1</w:t>
      </w:r>
      <w:r w:rsidRPr="00911852">
        <w:rPr>
          <w:szCs w:val="20"/>
        </w:rPr>
        <w:t>: User Interface Intuitiveness</w:t>
      </w:r>
    </w:p>
    <w:p w14:paraId="49616D76" w14:textId="77777777" w:rsidR="0077286D" w:rsidRDefault="0077286D" w:rsidP="00D11BFB">
      <w:pPr>
        <w:pStyle w:val="Header"/>
        <w:tabs>
          <w:tab w:val="left" w:pos="90"/>
        </w:tabs>
        <w:spacing w:line="360" w:lineRule="auto"/>
        <w:ind w:left="1080"/>
        <w:jc w:val="both"/>
        <w:rPr>
          <w:szCs w:val="20"/>
        </w:rPr>
      </w:pPr>
      <w:r w:rsidRPr="00911852">
        <w:rPr>
          <w:szCs w:val="20"/>
        </w:rPr>
        <w:t xml:space="preserve">The web interface </w:t>
      </w:r>
      <w:r>
        <w:rPr>
          <w:szCs w:val="20"/>
        </w:rPr>
        <w:t>is</w:t>
      </w:r>
      <w:r w:rsidRPr="00911852">
        <w:rPr>
          <w:szCs w:val="20"/>
        </w:rPr>
        <w:t xml:space="preserve"> designed with a user-friendly layout and intuitive navigation to facilitate ease of use.</w:t>
      </w:r>
    </w:p>
    <w:p w14:paraId="39B1315E" w14:textId="77777777" w:rsidR="0077286D" w:rsidRPr="00911852" w:rsidRDefault="0077286D" w:rsidP="00D11BFB">
      <w:pPr>
        <w:pStyle w:val="Header"/>
        <w:tabs>
          <w:tab w:val="left" w:pos="90"/>
        </w:tabs>
        <w:spacing w:line="360" w:lineRule="auto"/>
        <w:ind w:left="720"/>
        <w:jc w:val="both"/>
        <w:rPr>
          <w:szCs w:val="20"/>
        </w:rPr>
      </w:pPr>
    </w:p>
    <w:p w14:paraId="5DBFB365" w14:textId="77777777" w:rsidR="0077286D" w:rsidRPr="00911852" w:rsidRDefault="0077286D" w:rsidP="00530747">
      <w:pPr>
        <w:pStyle w:val="Header"/>
        <w:numPr>
          <w:ilvl w:val="0"/>
          <w:numId w:val="35"/>
        </w:numPr>
        <w:tabs>
          <w:tab w:val="left" w:pos="90"/>
        </w:tabs>
        <w:spacing w:line="360" w:lineRule="auto"/>
        <w:jc w:val="both"/>
        <w:rPr>
          <w:szCs w:val="20"/>
        </w:rPr>
      </w:pPr>
      <w:r>
        <w:rPr>
          <w:szCs w:val="20"/>
        </w:rPr>
        <w:lastRenderedPageBreak/>
        <w:t>USE-2</w:t>
      </w:r>
      <w:r w:rsidRPr="00911852">
        <w:rPr>
          <w:szCs w:val="20"/>
        </w:rPr>
        <w:t>: Documentation</w:t>
      </w:r>
    </w:p>
    <w:p w14:paraId="1E521823" w14:textId="77777777" w:rsidR="0077286D" w:rsidRPr="00872BB7" w:rsidRDefault="0077286D" w:rsidP="00D11BFB">
      <w:pPr>
        <w:pStyle w:val="Header"/>
        <w:tabs>
          <w:tab w:val="left" w:pos="90"/>
        </w:tabs>
        <w:spacing w:line="360" w:lineRule="auto"/>
        <w:ind w:left="1080"/>
        <w:jc w:val="both"/>
        <w:rPr>
          <w:szCs w:val="20"/>
        </w:rPr>
      </w:pPr>
      <w:r w:rsidRPr="00911852">
        <w:rPr>
          <w:szCs w:val="20"/>
        </w:rPr>
        <w:t>Comprehensive documentation shall be provided to assist users and administrators in understanding system functionalities and configurations.</w:t>
      </w:r>
    </w:p>
    <w:p w14:paraId="649841E5" w14:textId="77777777" w:rsidR="00A52BB1" w:rsidRDefault="00A52BB1" w:rsidP="00D11BFB">
      <w:pPr>
        <w:spacing w:line="360" w:lineRule="auto"/>
        <w:jc w:val="both"/>
      </w:pPr>
    </w:p>
    <w:p w14:paraId="4024E2DB" w14:textId="77777777" w:rsidR="00A52BB1" w:rsidRDefault="00383C48" w:rsidP="00530747">
      <w:pPr>
        <w:pStyle w:val="Heading2"/>
        <w:numPr>
          <w:ilvl w:val="2"/>
          <w:numId w:val="9"/>
        </w:numPr>
        <w:jc w:val="both"/>
        <w:rPr>
          <w:rFonts w:eastAsia="Times New Roman" w:cs="Times New Roman"/>
          <w:sz w:val="28"/>
          <w:szCs w:val="28"/>
        </w:rPr>
      </w:pPr>
      <w:bookmarkStart w:id="363" w:name="_Toc167959114"/>
      <w:r>
        <w:rPr>
          <w:rFonts w:eastAsia="Times New Roman" w:cs="Times New Roman"/>
          <w:sz w:val="28"/>
          <w:szCs w:val="28"/>
        </w:rPr>
        <w:t>Reliability Requirements</w:t>
      </w:r>
      <w:bookmarkEnd w:id="363"/>
    </w:p>
    <w:p w14:paraId="668C0B69" w14:textId="7927EAEB" w:rsidR="00F94205" w:rsidRDefault="009561E0" w:rsidP="00530747">
      <w:pPr>
        <w:pStyle w:val="ListParagraph"/>
        <w:numPr>
          <w:ilvl w:val="0"/>
          <w:numId w:val="35"/>
        </w:numPr>
        <w:spacing w:line="360" w:lineRule="auto"/>
        <w:jc w:val="both"/>
      </w:pPr>
      <w:r>
        <w:t>R</w:t>
      </w:r>
      <w:r w:rsidR="00AC7347">
        <w:t>EL</w:t>
      </w:r>
      <w:r>
        <w:t>-1</w:t>
      </w:r>
      <w:r w:rsidR="00C173B8">
        <w:t>: Up Time</w:t>
      </w:r>
      <w:r>
        <w:t xml:space="preserve"> </w:t>
      </w:r>
    </w:p>
    <w:p w14:paraId="2189E24F" w14:textId="259E9F67" w:rsidR="009561E0" w:rsidRDefault="009561E0" w:rsidP="00D11BFB">
      <w:pPr>
        <w:spacing w:line="360" w:lineRule="auto"/>
        <w:ind w:left="1080"/>
        <w:jc w:val="both"/>
      </w:pPr>
      <w:r>
        <w:t xml:space="preserve">The system shall maintain a high level of uptime, minimizing downtime due to system failures or errors. </w:t>
      </w:r>
    </w:p>
    <w:p w14:paraId="00DAA40D" w14:textId="3F262B2C" w:rsidR="00BC4285" w:rsidRDefault="009561E0" w:rsidP="00530747">
      <w:pPr>
        <w:pStyle w:val="ListParagraph"/>
        <w:numPr>
          <w:ilvl w:val="0"/>
          <w:numId w:val="35"/>
        </w:numPr>
        <w:spacing w:line="360" w:lineRule="auto"/>
        <w:jc w:val="both"/>
      </w:pPr>
      <w:r>
        <w:t>R</w:t>
      </w:r>
      <w:r w:rsidR="00AC7347">
        <w:t>EL</w:t>
      </w:r>
      <w:r>
        <w:t xml:space="preserve">-2: </w:t>
      </w:r>
      <w:r w:rsidR="00C173B8">
        <w:t xml:space="preserve"> </w:t>
      </w:r>
      <w:r w:rsidR="00C63538">
        <w:t>Integrity</w:t>
      </w:r>
    </w:p>
    <w:p w14:paraId="41BBBC27" w14:textId="3835BE84" w:rsidR="009561E0" w:rsidRDefault="009561E0" w:rsidP="00D11BFB">
      <w:pPr>
        <w:spacing w:line="360" w:lineRule="auto"/>
        <w:ind w:left="1080"/>
        <w:jc w:val="both"/>
      </w:pPr>
      <w:r>
        <w:t xml:space="preserve">The system shall be resilient to network outages and ensure data integrity during such events. </w:t>
      </w:r>
    </w:p>
    <w:p w14:paraId="0D177BBB" w14:textId="35C9D1C2" w:rsidR="00BC4285" w:rsidRDefault="009561E0" w:rsidP="00530747">
      <w:pPr>
        <w:pStyle w:val="ListParagraph"/>
        <w:numPr>
          <w:ilvl w:val="0"/>
          <w:numId w:val="35"/>
        </w:numPr>
        <w:spacing w:line="360" w:lineRule="auto"/>
        <w:jc w:val="both"/>
      </w:pPr>
      <w:r>
        <w:t>R</w:t>
      </w:r>
      <w:r w:rsidR="00AC7347">
        <w:t>EL</w:t>
      </w:r>
      <w:r>
        <w:t>-3:</w:t>
      </w:r>
      <w:r w:rsidR="00C63538">
        <w:t xml:space="preserve"> Error Detection</w:t>
      </w:r>
      <w:r>
        <w:t xml:space="preserve"> </w:t>
      </w:r>
    </w:p>
    <w:p w14:paraId="2F08F4AF" w14:textId="5ED42EE2" w:rsidR="009561E0" w:rsidRPr="009561E0" w:rsidRDefault="009561E0" w:rsidP="00D11BFB">
      <w:pPr>
        <w:spacing w:line="360" w:lineRule="auto"/>
        <w:ind w:left="1080"/>
        <w:jc w:val="both"/>
      </w:pPr>
      <w:r>
        <w:t>The system shall provide mechanisms for error detection, logging, and reporting to facilitate troubleshooting and system maintenance.</w:t>
      </w:r>
    </w:p>
    <w:p w14:paraId="621FBE47" w14:textId="77777777" w:rsidR="00A52BB1" w:rsidRDefault="00A52BB1" w:rsidP="00D11BFB">
      <w:pPr>
        <w:spacing w:line="360" w:lineRule="auto"/>
        <w:jc w:val="both"/>
      </w:pPr>
    </w:p>
    <w:p w14:paraId="76D39802" w14:textId="77777777" w:rsidR="00A52BB1" w:rsidRDefault="00383C48" w:rsidP="00530747">
      <w:pPr>
        <w:pStyle w:val="Heading2"/>
        <w:numPr>
          <w:ilvl w:val="2"/>
          <w:numId w:val="9"/>
        </w:numPr>
        <w:jc w:val="both"/>
        <w:rPr>
          <w:rFonts w:eastAsia="Times New Roman" w:cs="Times New Roman"/>
          <w:sz w:val="28"/>
          <w:szCs w:val="28"/>
        </w:rPr>
      </w:pPr>
      <w:bookmarkStart w:id="364" w:name="_Toc167959115"/>
      <w:r>
        <w:rPr>
          <w:rFonts w:eastAsia="Times New Roman" w:cs="Times New Roman"/>
          <w:sz w:val="28"/>
          <w:szCs w:val="28"/>
        </w:rPr>
        <w:t>Maintainability/Supportability Requirements</w:t>
      </w:r>
      <w:bookmarkEnd w:id="364"/>
    </w:p>
    <w:p w14:paraId="27CA7AC7" w14:textId="569E3FEA" w:rsidR="00AE763B" w:rsidRPr="00E466E6" w:rsidRDefault="00825F95" w:rsidP="00530747">
      <w:pPr>
        <w:pStyle w:val="ListParagraph"/>
        <w:numPr>
          <w:ilvl w:val="0"/>
          <w:numId w:val="35"/>
        </w:numPr>
        <w:spacing w:line="360" w:lineRule="auto"/>
        <w:jc w:val="both"/>
        <w:rPr>
          <w:b/>
          <w:bCs/>
        </w:rPr>
      </w:pPr>
      <w:r w:rsidRPr="00E466E6">
        <w:rPr>
          <w:rStyle w:val="Strong"/>
          <w:b w:val="0"/>
          <w:bCs w:val="0"/>
        </w:rPr>
        <w:t>MSR-1:</w:t>
      </w:r>
      <w:r w:rsidR="00C26668">
        <w:rPr>
          <w:rStyle w:val="Strong"/>
          <w:b w:val="0"/>
          <w:bCs w:val="0"/>
        </w:rPr>
        <w:t xml:space="preserve"> Modular Components</w:t>
      </w:r>
      <w:r w:rsidRPr="00E466E6">
        <w:rPr>
          <w:b/>
          <w:bCs/>
        </w:rPr>
        <w:t xml:space="preserve"> </w:t>
      </w:r>
    </w:p>
    <w:p w14:paraId="374CFF94" w14:textId="329BDAC5" w:rsidR="00825F95" w:rsidRDefault="00825F95" w:rsidP="00D11BFB">
      <w:pPr>
        <w:spacing w:line="360" w:lineRule="auto"/>
        <w:ind w:left="1080"/>
        <w:jc w:val="both"/>
      </w:pPr>
      <w:r>
        <w:t xml:space="preserve">The deployed system </w:t>
      </w:r>
      <w:r w:rsidR="00C26668">
        <w:t>is</w:t>
      </w:r>
      <w:r>
        <w:t xml:space="preserve"> designed with modular components for ease of maintenance, troubleshooting, and future upgrades.</w:t>
      </w:r>
    </w:p>
    <w:p w14:paraId="0A100A9D" w14:textId="5CE56166" w:rsidR="00AE763B" w:rsidRPr="00E466E6" w:rsidRDefault="00AE763B" w:rsidP="00530747">
      <w:pPr>
        <w:pStyle w:val="ListParagraph"/>
        <w:numPr>
          <w:ilvl w:val="0"/>
          <w:numId w:val="35"/>
        </w:numPr>
        <w:spacing w:line="360" w:lineRule="auto"/>
        <w:jc w:val="both"/>
        <w:rPr>
          <w:b/>
          <w:bCs/>
        </w:rPr>
      </w:pPr>
      <w:r w:rsidRPr="00E466E6">
        <w:rPr>
          <w:rStyle w:val="Strong"/>
          <w:b w:val="0"/>
          <w:bCs w:val="0"/>
        </w:rPr>
        <w:t>MSR</w:t>
      </w:r>
      <w:r w:rsidR="00825F95" w:rsidRPr="00E466E6">
        <w:rPr>
          <w:rStyle w:val="Strong"/>
          <w:b w:val="0"/>
          <w:bCs w:val="0"/>
        </w:rPr>
        <w:t>-2:</w:t>
      </w:r>
      <w:r w:rsidR="00C26668">
        <w:rPr>
          <w:rStyle w:val="Strong"/>
          <w:b w:val="0"/>
          <w:bCs w:val="0"/>
        </w:rPr>
        <w:t xml:space="preserve"> Diagnostic Tools</w:t>
      </w:r>
      <w:r w:rsidR="00825F95" w:rsidRPr="00E466E6">
        <w:rPr>
          <w:b/>
          <w:bCs/>
        </w:rPr>
        <w:t xml:space="preserve"> </w:t>
      </w:r>
    </w:p>
    <w:p w14:paraId="1FF590D5" w14:textId="08D76E96" w:rsidR="00825F95" w:rsidRDefault="00825F95" w:rsidP="00D11BFB">
      <w:pPr>
        <w:spacing w:line="360" w:lineRule="auto"/>
        <w:ind w:left="1080"/>
        <w:jc w:val="both"/>
      </w:pPr>
      <w:r>
        <w:t>The system provide</w:t>
      </w:r>
      <w:r w:rsidR="00C26668">
        <w:t>s</w:t>
      </w:r>
      <w:r>
        <w:t xml:space="preserve"> comprehensive logging and diagnostic tools to assist administrators in identifying and resolving system issues.</w:t>
      </w:r>
    </w:p>
    <w:p w14:paraId="09DCD66A" w14:textId="46EA48B1" w:rsidR="00AE763B" w:rsidRPr="00E466E6" w:rsidRDefault="00825F95" w:rsidP="00530747">
      <w:pPr>
        <w:pStyle w:val="ListParagraph"/>
        <w:numPr>
          <w:ilvl w:val="0"/>
          <w:numId w:val="35"/>
        </w:numPr>
        <w:spacing w:line="360" w:lineRule="auto"/>
        <w:jc w:val="both"/>
        <w:rPr>
          <w:b/>
          <w:bCs/>
        </w:rPr>
      </w:pPr>
      <w:r w:rsidRPr="00E466E6">
        <w:rPr>
          <w:rStyle w:val="Strong"/>
          <w:b w:val="0"/>
          <w:bCs w:val="0"/>
        </w:rPr>
        <w:t>M</w:t>
      </w:r>
      <w:r w:rsidR="00AE763B" w:rsidRPr="00E466E6">
        <w:rPr>
          <w:rStyle w:val="Strong"/>
          <w:b w:val="0"/>
          <w:bCs w:val="0"/>
        </w:rPr>
        <w:t>SR</w:t>
      </w:r>
      <w:r w:rsidRPr="00E466E6">
        <w:rPr>
          <w:rStyle w:val="Strong"/>
          <w:b w:val="0"/>
          <w:bCs w:val="0"/>
        </w:rPr>
        <w:t>-3:</w:t>
      </w:r>
      <w:r w:rsidR="00BE34D6">
        <w:rPr>
          <w:rStyle w:val="Strong"/>
          <w:b w:val="0"/>
          <w:bCs w:val="0"/>
        </w:rPr>
        <w:t xml:space="preserve"> Comprehensive</w:t>
      </w:r>
      <w:r w:rsidRPr="00E466E6">
        <w:rPr>
          <w:b/>
          <w:bCs/>
        </w:rPr>
        <w:t xml:space="preserve"> </w:t>
      </w:r>
    </w:p>
    <w:p w14:paraId="2D287139" w14:textId="2473CF1A" w:rsidR="00825F95" w:rsidRPr="00825F95" w:rsidRDefault="00825F95" w:rsidP="00D11BFB">
      <w:pPr>
        <w:spacing w:line="360" w:lineRule="auto"/>
        <w:ind w:left="1080"/>
        <w:jc w:val="both"/>
      </w:pPr>
      <w:r>
        <w:t>The system documentation shall be comprehensive and up-to-date, including detailed instructions for system configuration, maintenance procedures, and user support.</w:t>
      </w:r>
    </w:p>
    <w:p w14:paraId="2E7B8C59" w14:textId="77777777" w:rsidR="00A52BB1" w:rsidRDefault="00A52BB1" w:rsidP="00D11BFB">
      <w:pPr>
        <w:spacing w:line="360" w:lineRule="auto"/>
        <w:jc w:val="both"/>
      </w:pPr>
    </w:p>
    <w:p w14:paraId="54C4037A" w14:textId="77777777" w:rsidR="00A52BB1" w:rsidRDefault="00383C48" w:rsidP="00530747">
      <w:pPr>
        <w:pStyle w:val="Heading2"/>
        <w:numPr>
          <w:ilvl w:val="2"/>
          <w:numId w:val="9"/>
        </w:numPr>
        <w:jc w:val="both"/>
        <w:rPr>
          <w:rFonts w:eastAsia="Times New Roman" w:cs="Times New Roman"/>
          <w:sz w:val="28"/>
          <w:szCs w:val="28"/>
        </w:rPr>
      </w:pPr>
      <w:bookmarkStart w:id="365" w:name="_Toc167959116"/>
      <w:r>
        <w:rPr>
          <w:rFonts w:eastAsia="Times New Roman" w:cs="Times New Roman"/>
          <w:sz w:val="28"/>
          <w:szCs w:val="28"/>
        </w:rPr>
        <w:t>Portability Requirements</w:t>
      </w:r>
      <w:bookmarkEnd w:id="365"/>
    </w:p>
    <w:p w14:paraId="78503647" w14:textId="7F3A4C6B" w:rsidR="00E466E6" w:rsidRDefault="005F3B76" w:rsidP="00530747">
      <w:pPr>
        <w:pStyle w:val="ListParagraph"/>
        <w:numPr>
          <w:ilvl w:val="0"/>
          <w:numId w:val="35"/>
        </w:numPr>
        <w:spacing w:line="360" w:lineRule="auto"/>
        <w:jc w:val="both"/>
      </w:pPr>
      <w:r w:rsidRPr="00E466E6">
        <w:rPr>
          <w:rStyle w:val="Strong"/>
          <w:b w:val="0"/>
          <w:bCs w:val="0"/>
        </w:rPr>
        <w:t>P</w:t>
      </w:r>
      <w:r w:rsidR="00E466E6" w:rsidRPr="00E466E6">
        <w:rPr>
          <w:rStyle w:val="Strong"/>
          <w:b w:val="0"/>
          <w:bCs w:val="0"/>
        </w:rPr>
        <w:t>ORT</w:t>
      </w:r>
      <w:r w:rsidRPr="00E466E6">
        <w:rPr>
          <w:rStyle w:val="Strong"/>
          <w:b w:val="0"/>
          <w:bCs w:val="0"/>
        </w:rPr>
        <w:t>-1:</w:t>
      </w:r>
      <w:r w:rsidR="00BE34D6">
        <w:rPr>
          <w:rStyle w:val="Strong"/>
          <w:b w:val="0"/>
          <w:bCs w:val="0"/>
        </w:rPr>
        <w:t xml:space="preserve"> Portable</w:t>
      </w:r>
      <w:r>
        <w:t xml:space="preserve"> </w:t>
      </w:r>
    </w:p>
    <w:p w14:paraId="1648AB41" w14:textId="18CB5825" w:rsidR="005F3B76" w:rsidRPr="005F3B76" w:rsidRDefault="005F3B76" w:rsidP="00D11BFB">
      <w:pPr>
        <w:spacing w:line="360" w:lineRule="auto"/>
        <w:ind w:left="1080"/>
        <w:jc w:val="both"/>
      </w:pPr>
      <w:r>
        <w:t>The system</w:t>
      </w:r>
      <w:r w:rsidR="00E466E6">
        <w:t xml:space="preserve">, is </w:t>
      </w:r>
      <w:r>
        <w:t xml:space="preserve">designed with a flexible architecture to allow for potential future integration with different IoT platforms or hardware components. </w:t>
      </w:r>
    </w:p>
    <w:p w14:paraId="7EC654A8" w14:textId="77777777" w:rsidR="00A52BB1" w:rsidRDefault="00A52BB1" w:rsidP="00D11BFB">
      <w:pPr>
        <w:spacing w:line="360" w:lineRule="auto"/>
        <w:jc w:val="both"/>
      </w:pPr>
    </w:p>
    <w:p w14:paraId="19AA9C1B" w14:textId="77777777" w:rsidR="00A52BB1" w:rsidRDefault="00383C48" w:rsidP="00530747">
      <w:pPr>
        <w:pStyle w:val="Heading2"/>
        <w:numPr>
          <w:ilvl w:val="2"/>
          <w:numId w:val="9"/>
        </w:numPr>
        <w:jc w:val="both"/>
        <w:rPr>
          <w:rFonts w:eastAsia="Times New Roman" w:cs="Times New Roman"/>
          <w:sz w:val="28"/>
          <w:szCs w:val="28"/>
        </w:rPr>
      </w:pPr>
      <w:bookmarkStart w:id="366" w:name="_Toc167959117"/>
      <w:r>
        <w:rPr>
          <w:rFonts w:eastAsia="Times New Roman" w:cs="Times New Roman"/>
          <w:sz w:val="28"/>
          <w:szCs w:val="28"/>
        </w:rPr>
        <w:t>Efficiency Requirements</w:t>
      </w:r>
      <w:bookmarkEnd w:id="366"/>
    </w:p>
    <w:p w14:paraId="6BA29F0D" w14:textId="652878A2" w:rsidR="000B689D" w:rsidRPr="00656307" w:rsidRDefault="000B689D" w:rsidP="00530747">
      <w:pPr>
        <w:pStyle w:val="ListParagraph"/>
        <w:numPr>
          <w:ilvl w:val="0"/>
          <w:numId w:val="35"/>
        </w:numPr>
        <w:spacing w:line="360" w:lineRule="auto"/>
        <w:jc w:val="both"/>
        <w:rPr>
          <w:b/>
          <w:bCs/>
        </w:rPr>
      </w:pPr>
      <w:r w:rsidRPr="00656307">
        <w:rPr>
          <w:rStyle w:val="Strong"/>
          <w:b w:val="0"/>
          <w:bCs w:val="0"/>
        </w:rPr>
        <w:t>Eff-1:</w:t>
      </w:r>
      <w:r w:rsidRPr="00656307">
        <w:rPr>
          <w:b/>
          <w:bCs/>
        </w:rPr>
        <w:t xml:space="preserve"> </w:t>
      </w:r>
      <w:r w:rsidR="0093655F" w:rsidRPr="00656307">
        <w:rPr>
          <w:b/>
          <w:bCs/>
        </w:rPr>
        <w:t xml:space="preserve"> </w:t>
      </w:r>
      <w:r w:rsidR="0093655F" w:rsidRPr="0093655F">
        <w:t>Optimize Resources</w:t>
      </w:r>
    </w:p>
    <w:p w14:paraId="2EEED3B4" w14:textId="4994CCF2" w:rsidR="000B689D" w:rsidRDefault="000B689D" w:rsidP="007B7C03">
      <w:pPr>
        <w:spacing w:line="360" w:lineRule="auto"/>
        <w:ind w:left="1080"/>
        <w:jc w:val="both"/>
      </w:pPr>
      <w:r>
        <w:t>The deployed system optimize</w:t>
      </w:r>
      <w:r w:rsidR="006B7A03">
        <w:t>s</w:t>
      </w:r>
      <w:r>
        <w:t xml:space="preserve"> resource utilization on the IoT box and </w:t>
      </w:r>
      <w:r w:rsidR="0093655F">
        <w:t>IoT Platform</w:t>
      </w:r>
      <w:r>
        <w:t xml:space="preserve"> to minimize processing overhead and ensure efficient system operation.</w:t>
      </w:r>
    </w:p>
    <w:p w14:paraId="2489F99A" w14:textId="70B12E41" w:rsidR="000B689D" w:rsidRPr="00656307" w:rsidRDefault="000B689D" w:rsidP="00530747">
      <w:pPr>
        <w:pStyle w:val="ListParagraph"/>
        <w:numPr>
          <w:ilvl w:val="0"/>
          <w:numId w:val="35"/>
        </w:numPr>
        <w:spacing w:line="360" w:lineRule="auto"/>
        <w:jc w:val="both"/>
        <w:rPr>
          <w:b/>
          <w:bCs/>
        </w:rPr>
      </w:pPr>
      <w:r w:rsidRPr="00656307">
        <w:rPr>
          <w:rStyle w:val="Strong"/>
          <w:b w:val="0"/>
          <w:bCs w:val="0"/>
        </w:rPr>
        <w:t>Eff-</w:t>
      </w:r>
      <w:r w:rsidR="00656307" w:rsidRPr="00656307">
        <w:rPr>
          <w:rStyle w:val="Strong"/>
          <w:b w:val="0"/>
          <w:bCs w:val="0"/>
        </w:rPr>
        <w:t>2</w:t>
      </w:r>
      <w:r w:rsidRPr="00656307">
        <w:rPr>
          <w:rStyle w:val="Strong"/>
          <w:b w:val="0"/>
          <w:bCs w:val="0"/>
        </w:rPr>
        <w:t>:</w:t>
      </w:r>
      <w:r w:rsidR="00656307">
        <w:rPr>
          <w:rStyle w:val="Strong"/>
          <w:b w:val="0"/>
          <w:bCs w:val="0"/>
        </w:rPr>
        <w:t xml:space="preserve"> Efficiency</w:t>
      </w:r>
      <w:r w:rsidRPr="00656307">
        <w:rPr>
          <w:b/>
          <w:bCs/>
        </w:rPr>
        <w:t xml:space="preserve"> </w:t>
      </w:r>
    </w:p>
    <w:p w14:paraId="41338104" w14:textId="5571A7B1" w:rsidR="00A52BB1" w:rsidRDefault="000B689D" w:rsidP="007B7C03">
      <w:pPr>
        <w:spacing w:line="360" w:lineRule="auto"/>
        <w:ind w:left="1080"/>
        <w:jc w:val="both"/>
      </w:pPr>
      <w:r>
        <w:t xml:space="preserve">The system </w:t>
      </w:r>
      <w:r w:rsidR="006B7A03">
        <w:t>is</w:t>
      </w:r>
      <w:r>
        <w:t xml:space="preserve"> designed for energy efficiency, considering factors like power consumption of the IoT box, communication protocols, and potential for optimizing smart board power usage based on occupancy detection.</w:t>
      </w:r>
    </w:p>
    <w:p w14:paraId="6FE93BAF" w14:textId="77777777" w:rsidR="00A52BB1" w:rsidRDefault="00A52BB1" w:rsidP="007B7C03">
      <w:pPr>
        <w:spacing w:line="360" w:lineRule="auto"/>
        <w:jc w:val="both"/>
      </w:pPr>
    </w:p>
    <w:p w14:paraId="61A3A27B" w14:textId="77777777" w:rsidR="00A52BB1" w:rsidRDefault="00383C48" w:rsidP="00530747">
      <w:pPr>
        <w:pStyle w:val="Heading2"/>
        <w:numPr>
          <w:ilvl w:val="1"/>
          <w:numId w:val="9"/>
        </w:numPr>
        <w:jc w:val="both"/>
        <w:rPr>
          <w:rFonts w:eastAsia="Times New Roman" w:cs="Times New Roman"/>
        </w:rPr>
      </w:pPr>
      <w:bookmarkStart w:id="367" w:name="_Toc167959118"/>
      <w:r>
        <w:rPr>
          <w:rFonts w:eastAsia="Times New Roman" w:cs="Times New Roman"/>
        </w:rPr>
        <w:t>Domain Requirements</w:t>
      </w:r>
      <w:bookmarkEnd w:id="367"/>
    </w:p>
    <w:p w14:paraId="37F74436" w14:textId="3A033E49" w:rsidR="0007146D" w:rsidRDefault="001A4F56" w:rsidP="007B7C03">
      <w:pPr>
        <w:pBdr>
          <w:top w:val="nil"/>
          <w:left w:val="nil"/>
          <w:bottom w:val="nil"/>
          <w:right w:val="nil"/>
          <w:between w:val="nil"/>
        </w:pBdr>
        <w:spacing w:line="360" w:lineRule="auto"/>
        <w:jc w:val="both"/>
      </w:pPr>
      <w:r>
        <w:t>This section captures additional requirements specific to the IoT-based electricity conservation system that haven't been covered in previous sections.</w:t>
      </w:r>
    </w:p>
    <w:p w14:paraId="027FD900" w14:textId="6B81888E" w:rsidR="003C361E" w:rsidRDefault="003C361E" w:rsidP="00530747">
      <w:pPr>
        <w:pStyle w:val="Heading2"/>
        <w:numPr>
          <w:ilvl w:val="2"/>
          <w:numId w:val="9"/>
        </w:numPr>
        <w:jc w:val="both"/>
        <w:rPr>
          <w:rFonts w:cs="Times New Roman"/>
          <w:szCs w:val="24"/>
        </w:rPr>
      </w:pPr>
      <w:bookmarkStart w:id="368" w:name="_Toc167959119"/>
      <w:r w:rsidRPr="003C361E">
        <w:rPr>
          <w:rFonts w:cs="Times New Roman"/>
          <w:szCs w:val="24"/>
        </w:rPr>
        <w:t>Database Requirements</w:t>
      </w:r>
      <w:bookmarkEnd w:id="368"/>
    </w:p>
    <w:p w14:paraId="63A2754F" w14:textId="263AB151" w:rsidR="00015F79" w:rsidRDefault="00937E0C" w:rsidP="00530747">
      <w:pPr>
        <w:pStyle w:val="ListParagraph"/>
        <w:numPr>
          <w:ilvl w:val="0"/>
          <w:numId w:val="35"/>
        </w:numPr>
        <w:spacing w:line="360" w:lineRule="auto"/>
        <w:jc w:val="both"/>
      </w:pPr>
      <w:r w:rsidRPr="00F40FD7">
        <w:rPr>
          <w:rStyle w:val="Strong"/>
          <w:b w:val="0"/>
          <w:bCs w:val="0"/>
        </w:rPr>
        <w:t>DB-1</w:t>
      </w:r>
      <w:r>
        <w:rPr>
          <w:rStyle w:val="Strong"/>
        </w:rPr>
        <w:t>:</w:t>
      </w:r>
      <w:r>
        <w:t xml:space="preserve"> </w:t>
      </w:r>
      <w:r w:rsidR="00015F79">
        <w:t>Relational Database</w:t>
      </w:r>
    </w:p>
    <w:p w14:paraId="30EC8D8B" w14:textId="465C491B" w:rsidR="00937E0C" w:rsidRDefault="00937E0C" w:rsidP="007B7C03">
      <w:pPr>
        <w:spacing w:line="360" w:lineRule="auto"/>
        <w:ind w:left="1440"/>
        <w:jc w:val="both"/>
      </w:pPr>
      <w:r>
        <w:t xml:space="preserve">The system shall utilize a relational database management system (RDBMS) to store </w:t>
      </w:r>
      <w:r w:rsidR="00F40FD7">
        <w:t>data</w:t>
      </w:r>
    </w:p>
    <w:p w14:paraId="3548A7A0" w14:textId="41585B03" w:rsidR="00F40FD7" w:rsidRDefault="00937E0C" w:rsidP="00530747">
      <w:pPr>
        <w:pStyle w:val="ListParagraph"/>
        <w:numPr>
          <w:ilvl w:val="0"/>
          <w:numId w:val="35"/>
        </w:numPr>
        <w:spacing w:line="360" w:lineRule="auto"/>
        <w:jc w:val="both"/>
      </w:pPr>
      <w:r w:rsidRPr="00F40FD7">
        <w:rPr>
          <w:rStyle w:val="Strong"/>
          <w:b w:val="0"/>
          <w:bCs w:val="0"/>
        </w:rPr>
        <w:t>DB-</w:t>
      </w:r>
      <w:r w:rsidR="00F40FD7">
        <w:rPr>
          <w:rStyle w:val="Strong"/>
          <w:b w:val="0"/>
          <w:bCs w:val="0"/>
        </w:rPr>
        <w:t>2</w:t>
      </w:r>
      <w:r>
        <w:rPr>
          <w:rStyle w:val="Strong"/>
        </w:rPr>
        <w:t>:</w:t>
      </w:r>
      <w:r>
        <w:t xml:space="preserve"> </w:t>
      </w:r>
      <w:r w:rsidR="00F40FD7">
        <w:t>Security Measures</w:t>
      </w:r>
    </w:p>
    <w:p w14:paraId="480FB264" w14:textId="5BD8A1C7" w:rsidR="00937E0C" w:rsidRDefault="00937E0C" w:rsidP="007B7C03">
      <w:pPr>
        <w:spacing w:line="360" w:lineRule="auto"/>
        <w:ind w:left="1080" w:firstLine="360"/>
        <w:jc w:val="both"/>
      </w:pPr>
      <w:r>
        <w:t>The system shall implement data security measures for the database</w:t>
      </w:r>
      <w:r w:rsidR="00F40FD7">
        <w:t>.</w:t>
      </w:r>
    </w:p>
    <w:p w14:paraId="3F60307C" w14:textId="77777777" w:rsidR="0007146D" w:rsidRDefault="0007146D" w:rsidP="007B7C03">
      <w:pPr>
        <w:spacing w:line="360" w:lineRule="auto"/>
        <w:ind w:left="1080" w:firstLine="360"/>
        <w:jc w:val="both"/>
      </w:pPr>
    </w:p>
    <w:p w14:paraId="1561FF08" w14:textId="63E405C4" w:rsidR="003C361E" w:rsidRPr="0007146D" w:rsidRDefault="0007146D" w:rsidP="00530747">
      <w:pPr>
        <w:pStyle w:val="Heading2"/>
        <w:numPr>
          <w:ilvl w:val="2"/>
          <w:numId w:val="9"/>
        </w:numPr>
        <w:jc w:val="both"/>
        <w:rPr>
          <w:rFonts w:cs="Times New Roman"/>
          <w:szCs w:val="24"/>
        </w:rPr>
      </w:pPr>
      <w:bookmarkStart w:id="369" w:name="_Toc167959120"/>
      <w:r w:rsidRPr="0007146D">
        <w:rPr>
          <w:rFonts w:cs="Times New Roman"/>
          <w:szCs w:val="24"/>
        </w:rPr>
        <w:t>Legal Requirements</w:t>
      </w:r>
      <w:bookmarkEnd w:id="369"/>
    </w:p>
    <w:p w14:paraId="637C1858" w14:textId="77777777" w:rsidR="00A52BB1" w:rsidRDefault="00A52BB1" w:rsidP="007B7C03">
      <w:pPr>
        <w:spacing w:line="360" w:lineRule="auto"/>
        <w:jc w:val="both"/>
        <w:rPr>
          <w:b/>
        </w:rPr>
      </w:pPr>
    </w:p>
    <w:p w14:paraId="02FC80E5" w14:textId="7849C0EC" w:rsidR="00F52FE3" w:rsidRPr="00F576A7" w:rsidRDefault="00F52FE3" w:rsidP="00530747">
      <w:pPr>
        <w:pStyle w:val="ListParagraph"/>
        <w:numPr>
          <w:ilvl w:val="0"/>
          <w:numId w:val="35"/>
        </w:numPr>
        <w:spacing w:line="360" w:lineRule="auto"/>
        <w:jc w:val="both"/>
        <w:rPr>
          <w:rStyle w:val="Strong"/>
          <w:b w:val="0"/>
          <w:bCs w:val="0"/>
        </w:rPr>
      </w:pPr>
      <w:r w:rsidRPr="00F576A7">
        <w:rPr>
          <w:rStyle w:val="Strong"/>
          <w:b w:val="0"/>
          <w:bCs w:val="0"/>
        </w:rPr>
        <w:t>LR-1: Privacy Regulations</w:t>
      </w:r>
    </w:p>
    <w:p w14:paraId="40CB7532" w14:textId="167F2414" w:rsidR="00F52FE3" w:rsidRDefault="00F52FE3" w:rsidP="007B7C03">
      <w:pPr>
        <w:spacing w:line="360" w:lineRule="auto"/>
        <w:ind w:left="1440"/>
        <w:jc w:val="both"/>
      </w:pPr>
      <w:r>
        <w:t>The system shall comply with all relevant data privacy regulations) concerning user data collection, storage, and access.</w:t>
      </w:r>
    </w:p>
    <w:p w14:paraId="12D11F2F" w14:textId="2697C28C" w:rsidR="00F576A7" w:rsidRPr="00F576A7" w:rsidRDefault="00F52FE3" w:rsidP="00530747">
      <w:pPr>
        <w:pStyle w:val="ListParagraph"/>
        <w:numPr>
          <w:ilvl w:val="0"/>
          <w:numId w:val="35"/>
        </w:numPr>
        <w:spacing w:line="360" w:lineRule="auto"/>
        <w:jc w:val="both"/>
        <w:rPr>
          <w:b/>
          <w:bCs/>
        </w:rPr>
      </w:pPr>
      <w:r w:rsidRPr="00F576A7">
        <w:rPr>
          <w:rStyle w:val="Strong"/>
          <w:b w:val="0"/>
          <w:bCs w:val="0"/>
        </w:rPr>
        <w:t>LR-2:</w:t>
      </w:r>
      <w:r w:rsidRPr="00F576A7">
        <w:rPr>
          <w:b/>
          <w:bCs/>
        </w:rPr>
        <w:t xml:space="preserve"> </w:t>
      </w:r>
      <w:r w:rsidR="00F576A7" w:rsidRPr="00F576A7">
        <w:t>Ownership Access</w:t>
      </w:r>
      <w:r w:rsidR="006A19E7">
        <w:tab/>
      </w:r>
    </w:p>
    <w:p w14:paraId="2ABECF72" w14:textId="034F8B0B" w:rsidR="00A52BB1" w:rsidRDefault="00F52FE3" w:rsidP="007B7C03">
      <w:pPr>
        <w:spacing w:line="360" w:lineRule="auto"/>
        <w:ind w:left="1440"/>
        <w:jc w:val="both"/>
      </w:pPr>
      <w:r>
        <w:t>The system shall clearly define data ownership and access rights within the user agreement</w:t>
      </w:r>
      <w:r w:rsidR="006A19E7">
        <w:t>.</w:t>
      </w:r>
    </w:p>
    <w:p w14:paraId="75291C55" w14:textId="77777777" w:rsidR="00A52BB1" w:rsidRDefault="00A52BB1"/>
    <w:p w14:paraId="4530D380" w14:textId="77777777" w:rsidR="00A52BB1" w:rsidRDefault="00A52BB1"/>
    <w:p w14:paraId="7D2EC19E" w14:textId="77777777" w:rsidR="00A52BB1" w:rsidRDefault="00A52BB1"/>
    <w:p w14:paraId="05C6CEBA" w14:textId="77777777" w:rsidR="00A52BB1" w:rsidRDefault="00A52BB1"/>
    <w:p w14:paraId="36F560A8" w14:textId="77777777" w:rsidR="00A52BB1" w:rsidRDefault="00A52BB1"/>
    <w:p w14:paraId="7E89D183" w14:textId="77777777" w:rsidR="00A52BB1" w:rsidRDefault="00A52BB1"/>
    <w:p w14:paraId="08378F8C" w14:textId="77777777" w:rsidR="00A52BB1" w:rsidRDefault="00A52BB1"/>
    <w:p w14:paraId="568A9233" w14:textId="77777777" w:rsidR="00A52BB1" w:rsidRDefault="00A52BB1"/>
    <w:p w14:paraId="1D178C0A" w14:textId="77777777" w:rsidR="00A52BB1" w:rsidRDefault="00A52BB1"/>
    <w:p w14:paraId="2B64297C" w14:textId="77777777" w:rsidR="00A52BB1" w:rsidRDefault="00A52BB1"/>
    <w:p w14:paraId="3C984952" w14:textId="77777777" w:rsidR="00A52BB1" w:rsidRDefault="00A52BB1"/>
    <w:p w14:paraId="3941AF5F" w14:textId="77777777" w:rsidR="00A52BB1" w:rsidRDefault="00A52BB1"/>
    <w:p w14:paraId="27F1AE86" w14:textId="77777777" w:rsidR="00A52BB1" w:rsidRDefault="00A52BB1"/>
    <w:p w14:paraId="7DC10A71" w14:textId="77777777" w:rsidR="00A52BB1" w:rsidRDefault="00A52BB1"/>
    <w:p w14:paraId="71BA80FE" w14:textId="77777777" w:rsidR="00A52BB1" w:rsidRDefault="00A52BB1"/>
    <w:p w14:paraId="3A79FEC5" w14:textId="77777777" w:rsidR="00A52BB1" w:rsidRDefault="00A52BB1" w:rsidP="00126B04"/>
    <w:p w14:paraId="752F9DE9" w14:textId="77777777" w:rsidR="00A52BB1" w:rsidRDefault="00383C48">
      <w:pPr>
        <w:pStyle w:val="Heading1"/>
        <w:rPr>
          <w:rFonts w:ascii="Times New Roman" w:eastAsia="Times New Roman" w:hAnsi="Times New Roman" w:cs="Times New Roman"/>
          <w:b w:val="0"/>
          <w:sz w:val="96"/>
          <w:szCs w:val="96"/>
        </w:rPr>
      </w:pPr>
      <w:bookmarkStart w:id="370" w:name="_Toc167959121"/>
      <w:r>
        <w:rPr>
          <w:rFonts w:ascii="Times New Roman" w:eastAsia="Times New Roman" w:hAnsi="Times New Roman" w:cs="Times New Roman"/>
          <w:b w:val="0"/>
          <w:sz w:val="96"/>
          <w:szCs w:val="96"/>
        </w:rPr>
        <w:t>Chapter 3</w:t>
      </w:r>
      <w:bookmarkEnd w:id="370"/>
    </w:p>
    <w:p w14:paraId="3EC9E563" w14:textId="77777777" w:rsidR="00A52BB1" w:rsidRDefault="00383C48">
      <w:pPr>
        <w:pStyle w:val="Heading1"/>
        <w:rPr>
          <w:rFonts w:ascii="Times New Roman" w:eastAsia="Times New Roman" w:hAnsi="Times New Roman" w:cs="Times New Roman"/>
        </w:rPr>
      </w:pPr>
      <w:bookmarkStart w:id="371" w:name="_Toc167959122"/>
      <w:r>
        <w:rPr>
          <w:rFonts w:ascii="Times New Roman" w:eastAsia="Times New Roman" w:hAnsi="Times New Roman" w:cs="Times New Roman"/>
        </w:rPr>
        <w:t>Use Case Analysis</w:t>
      </w:r>
      <w:bookmarkEnd w:id="371"/>
    </w:p>
    <w:p w14:paraId="6271D69D" w14:textId="77777777" w:rsidR="00A52BB1" w:rsidRDefault="00A52BB1">
      <w:pPr>
        <w:pBdr>
          <w:top w:val="nil"/>
          <w:left w:val="nil"/>
          <w:bottom w:val="nil"/>
          <w:right w:val="nil"/>
          <w:between w:val="nil"/>
        </w:pBdr>
        <w:jc w:val="right"/>
        <w:rPr>
          <w:color w:val="000000"/>
          <w:sz w:val="22"/>
          <w:szCs w:val="22"/>
        </w:rPr>
      </w:pPr>
    </w:p>
    <w:p w14:paraId="44432219" w14:textId="77777777" w:rsidR="00A52BB1" w:rsidRDefault="00A52BB1">
      <w:pPr>
        <w:pBdr>
          <w:top w:val="nil"/>
          <w:left w:val="nil"/>
          <w:bottom w:val="nil"/>
          <w:right w:val="nil"/>
          <w:between w:val="nil"/>
        </w:pBdr>
        <w:jc w:val="right"/>
        <w:rPr>
          <w:color w:val="000000"/>
          <w:sz w:val="22"/>
          <w:szCs w:val="22"/>
        </w:rPr>
      </w:pPr>
    </w:p>
    <w:p w14:paraId="5E7FE37C" w14:textId="77777777" w:rsidR="00A52BB1" w:rsidRDefault="00A52BB1">
      <w:pPr>
        <w:pBdr>
          <w:top w:val="nil"/>
          <w:left w:val="nil"/>
          <w:bottom w:val="nil"/>
          <w:right w:val="nil"/>
          <w:between w:val="nil"/>
        </w:pBdr>
        <w:jc w:val="right"/>
        <w:rPr>
          <w:color w:val="000000"/>
          <w:sz w:val="22"/>
          <w:szCs w:val="22"/>
        </w:rPr>
      </w:pPr>
    </w:p>
    <w:p w14:paraId="6B46F40C" w14:textId="77777777" w:rsidR="00A52BB1" w:rsidRDefault="00A52BB1">
      <w:pPr>
        <w:pBdr>
          <w:top w:val="nil"/>
          <w:left w:val="nil"/>
          <w:bottom w:val="nil"/>
          <w:right w:val="nil"/>
          <w:between w:val="nil"/>
        </w:pBdr>
        <w:jc w:val="right"/>
        <w:rPr>
          <w:color w:val="000000"/>
          <w:sz w:val="22"/>
          <w:szCs w:val="22"/>
        </w:rPr>
      </w:pPr>
    </w:p>
    <w:p w14:paraId="1C0D4EB2" w14:textId="77777777" w:rsidR="00A52BB1" w:rsidRDefault="00A52BB1">
      <w:pPr>
        <w:pBdr>
          <w:top w:val="nil"/>
          <w:left w:val="nil"/>
          <w:bottom w:val="nil"/>
          <w:right w:val="nil"/>
          <w:between w:val="nil"/>
        </w:pBdr>
        <w:jc w:val="right"/>
        <w:rPr>
          <w:color w:val="000000"/>
          <w:sz w:val="22"/>
          <w:szCs w:val="22"/>
        </w:rPr>
      </w:pPr>
    </w:p>
    <w:p w14:paraId="4590D084" w14:textId="77777777" w:rsidR="00A52BB1" w:rsidRDefault="00A52BB1">
      <w:pPr>
        <w:pBdr>
          <w:top w:val="nil"/>
          <w:left w:val="nil"/>
          <w:bottom w:val="nil"/>
          <w:right w:val="nil"/>
          <w:between w:val="nil"/>
        </w:pBdr>
        <w:jc w:val="right"/>
        <w:rPr>
          <w:b/>
          <w:color w:val="000000"/>
          <w:sz w:val="22"/>
          <w:szCs w:val="22"/>
        </w:rPr>
      </w:pPr>
    </w:p>
    <w:p w14:paraId="5F9C273A" w14:textId="77777777" w:rsidR="00A52BB1" w:rsidRDefault="00A52BB1">
      <w:pPr>
        <w:pBdr>
          <w:top w:val="nil"/>
          <w:left w:val="nil"/>
          <w:bottom w:val="nil"/>
          <w:right w:val="nil"/>
          <w:between w:val="nil"/>
        </w:pBdr>
        <w:jc w:val="right"/>
        <w:rPr>
          <w:b/>
          <w:color w:val="000000"/>
          <w:sz w:val="22"/>
          <w:szCs w:val="22"/>
        </w:rPr>
      </w:pPr>
    </w:p>
    <w:p w14:paraId="0499BCA8" w14:textId="77777777" w:rsidR="00A52BB1" w:rsidRDefault="00A52BB1">
      <w:pPr>
        <w:pBdr>
          <w:top w:val="nil"/>
          <w:left w:val="nil"/>
          <w:bottom w:val="nil"/>
          <w:right w:val="nil"/>
          <w:between w:val="nil"/>
        </w:pBdr>
        <w:jc w:val="right"/>
        <w:rPr>
          <w:b/>
          <w:color w:val="000000"/>
          <w:sz w:val="22"/>
          <w:szCs w:val="22"/>
        </w:rPr>
      </w:pPr>
    </w:p>
    <w:p w14:paraId="18E731AE" w14:textId="77777777" w:rsidR="00A52BB1" w:rsidRDefault="00A52BB1">
      <w:pPr>
        <w:pBdr>
          <w:top w:val="nil"/>
          <w:left w:val="nil"/>
          <w:bottom w:val="nil"/>
          <w:right w:val="nil"/>
          <w:between w:val="nil"/>
        </w:pBdr>
        <w:jc w:val="right"/>
        <w:rPr>
          <w:b/>
          <w:color w:val="000000"/>
          <w:sz w:val="22"/>
          <w:szCs w:val="22"/>
        </w:rPr>
      </w:pPr>
    </w:p>
    <w:p w14:paraId="78699FF9" w14:textId="77777777" w:rsidR="00A52BB1" w:rsidRDefault="00A52BB1">
      <w:pPr>
        <w:pBdr>
          <w:top w:val="nil"/>
          <w:left w:val="nil"/>
          <w:bottom w:val="nil"/>
          <w:right w:val="nil"/>
          <w:between w:val="nil"/>
        </w:pBdr>
        <w:jc w:val="right"/>
        <w:rPr>
          <w:b/>
          <w:color w:val="000000"/>
          <w:sz w:val="22"/>
          <w:szCs w:val="22"/>
        </w:rPr>
      </w:pPr>
    </w:p>
    <w:p w14:paraId="072B0367" w14:textId="77777777" w:rsidR="00A52BB1" w:rsidRDefault="00A52BB1">
      <w:pPr>
        <w:pBdr>
          <w:top w:val="nil"/>
          <w:left w:val="nil"/>
          <w:bottom w:val="nil"/>
          <w:right w:val="nil"/>
          <w:between w:val="nil"/>
        </w:pBdr>
        <w:jc w:val="right"/>
        <w:rPr>
          <w:b/>
          <w:color w:val="000000"/>
          <w:sz w:val="22"/>
          <w:szCs w:val="22"/>
        </w:rPr>
      </w:pPr>
    </w:p>
    <w:p w14:paraId="182E4848" w14:textId="77777777" w:rsidR="00A52BB1" w:rsidRDefault="00A52BB1">
      <w:pPr>
        <w:pBdr>
          <w:top w:val="nil"/>
          <w:left w:val="nil"/>
          <w:bottom w:val="nil"/>
          <w:right w:val="nil"/>
          <w:between w:val="nil"/>
        </w:pBdr>
        <w:jc w:val="right"/>
        <w:rPr>
          <w:b/>
          <w:color w:val="000000"/>
          <w:sz w:val="22"/>
          <w:szCs w:val="22"/>
        </w:rPr>
      </w:pPr>
    </w:p>
    <w:p w14:paraId="4297BF08" w14:textId="77777777" w:rsidR="00A52BB1" w:rsidRDefault="00A52BB1">
      <w:pPr>
        <w:pBdr>
          <w:top w:val="nil"/>
          <w:left w:val="nil"/>
          <w:bottom w:val="nil"/>
          <w:right w:val="nil"/>
          <w:between w:val="nil"/>
        </w:pBdr>
        <w:jc w:val="right"/>
        <w:rPr>
          <w:b/>
          <w:color w:val="000000"/>
          <w:sz w:val="22"/>
          <w:szCs w:val="22"/>
        </w:rPr>
      </w:pPr>
    </w:p>
    <w:p w14:paraId="52887DAE" w14:textId="77777777" w:rsidR="00A52BB1" w:rsidRDefault="00A52BB1">
      <w:pPr>
        <w:pBdr>
          <w:top w:val="nil"/>
          <w:left w:val="nil"/>
          <w:bottom w:val="nil"/>
          <w:right w:val="nil"/>
          <w:between w:val="nil"/>
        </w:pBdr>
        <w:jc w:val="right"/>
        <w:rPr>
          <w:b/>
          <w:color w:val="000000"/>
          <w:sz w:val="22"/>
          <w:szCs w:val="22"/>
        </w:rPr>
      </w:pPr>
    </w:p>
    <w:p w14:paraId="7FE46F55" w14:textId="77777777" w:rsidR="00A52BB1" w:rsidRDefault="00A52BB1" w:rsidP="00366681">
      <w:pPr>
        <w:pBdr>
          <w:top w:val="nil"/>
          <w:left w:val="nil"/>
          <w:bottom w:val="nil"/>
          <w:right w:val="nil"/>
          <w:between w:val="nil"/>
        </w:pBdr>
        <w:rPr>
          <w:b/>
          <w:color w:val="000000"/>
          <w:sz w:val="22"/>
          <w:szCs w:val="22"/>
        </w:rPr>
      </w:pPr>
    </w:p>
    <w:p w14:paraId="22F6CF2F" w14:textId="77777777" w:rsidR="00366681" w:rsidRDefault="00366681" w:rsidP="00366681">
      <w:pPr>
        <w:pBdr>
          <w:top w:val="nil"/>
          <w:left w:val="nil"/>
          <w:bottom w:val="nil"/>
          <w:right w:val="nil"/>
          <w:between w:val="nil"/>
        </w:pBdr>
        <w:rPr>
          <w:b/>
          <w:color w:val="000000"/>
          <w:sz w:val="22"/>
          <w:szCs w:val="22"/>
        </w:rPr>
      </w:pPr>
    </w:p>
    <w:p w14:paraId="7AD6A9B9" w14:textId="77777777" w:rsidR="00126B04" w:rsidRDefault="00126B04" w:rsidP="00366681">
      <w:pPr>
        <w:pBdr>
          <w:top w:val="nil"/>
          <w:left w:val="nil"/>
          <w:bottom w:val="nil"/>
          <w:right w:val="nil"/>
          <w:between w:val="nil"/>
        </w:pBdr>
        <w:rPr>
          <w:b/>
          <w:color w:val="000000"/>
          <w:sz w:val="22"/>
          <w:szCs w:val="22"/>
        </w:rPr>
      </w:pPr>
    </w:p>
    <w:p w14:paraId="0A84DEAF" w14:textId="77777777" w:rsidR="00126B04" w:rsidRDefault="00126B04" w:rsidP="00366681">
      <w:pPr>
        <w:pBdr>
          <w:top w:val="nil"/>
          <w:left w:val="nil"/>
          <w:bottom w:val="nil"/>
          <w:right w:val="nil"/>
          <w:between w:val="nil"/>
        </w:pBdr>
        <w:rPr>
          <w:b/>
          <w:color w:val="000000"/>
          <w:sz w:val="22"/>
          <w:szCs w:val="22"/>
        </w:rPr>
      </w:pPr>
    </w:p>
    <w:p w14:paraId="3EC6A6CC" w14:textId="77777777" w:rsidR="00126B04" w:rsidRDefault="00126B04" w:rsidP="00366681">
      <w:pPr>
        <w:pBdr>
          <w:top w:val="nil"/>
          <w:left w:val="nil"/>
          <w:bottom w:val="nil"/>
          <w:right w:val="nil"/>
          <w:between w:val="nil"/>
        </w:pBdr>
        <w:rPr>
          <w:b/>
          <w:color w:val="000000"/>
          <w:sz w:val="22"/>
          <w:szCs w:val="22"/>
        </w:rPr>
      </w:pPr>
    </w:p>
    <w:p w14:paraId="3600EC3D" w14:textId="77777777" w:rsidR="00126B04" w:rsidRDefault="00126B04" w:rsidP="00366681">
      <w:pPr>
        <w:pBdr>
          <w:top w:val="nil"/>
          <w:left w:val="nil"/>
          <w:bottom w:val="nil"/>
          <w:right w:val="nil"/>
          <w:between w:val="nil"/>
        </w:pBdr>
        <w:rPr>
          <w:b/>
          <w:color w:val="000000"/>
          <w:sz w:val="22"/>
          <w:szCs w:val="22"/>
        </w:rPr>
      </w:pPr>
    </w:p>
    <w:p w14:paraId="5CB69A90" w14:textId="77777777" w:rsidR="00126B04" w:rsidRDefault="00126B04" w:rsidP="00366681">
      <w:pPr>
        <w:pBdr>
          <w:top w:val="nil"/>
          <w:left w:val="nil"/>
          <w:bottom w:val="nil"/>
          <w:right w:val="nil"/>
          <w:between w:val="nil"/>
        </w:pBdr>
        <w:rPr>
          <w:b/>
          <w:color w:val="000000"/>
          <w:sz w:val="22"/>
          <w:szCs w:val="22"/>
        </w:rPr>
      </w:pPr>
    </w:p>
    <w:p w14:paraId="13FC69B7" w14:textId="77777777" w:rsidR="00126B04" w:rsidRDefault="00126B04" w:rsidP="00366681">
      <w:pPr>
        <w:pBdr>
          <w:top w:val="nil"/>
          <w:left w:val="nil"/>
          <w:bottom w:val="nil"/>
          <w:right w:val="nil"/>
          <w:between w:val="nil"/>
        </w:pBdr>
        <w:rPr>
          <w:b/>
          <w:color w:val="000000"/>
          <w:sz w:val="22"/>
          <w:szCs w:val="22"/>
        </w:rPr>
      </w:pPr>
    </w:p>
    <w:p w14:paraId="4E62E490" w14:textId="77777777" w:rsidR="00126B04" w:rsidRDefault="00126B04" w:rsidP="00366681">
      <w:pPr>
        <w:pBdr>
          <w:top w:val="nil"/>
          <w:left w:val="nil"/>
          <w:bottom w:val="nil"/>
          <w:right w:val="nil"/>
          <w:between w:val="nil"/>
        </w:pBdr>
        <w:rPr>
          <w:b/>
          <w:color w:val="000000"/>
          <w:sz w:val="22"/>
          <w:szCs w:val="22"/>
        </w:rPr>
      </w:pPr>
    </w:p>
    <w:p w14:paraId="3FFDE004" w14:textId="77777777" w:rsidR="00126B04" w:rsidRDefault="00126B04" w:rsidP="00366681">
      <w:pPr>
        <w:pBdr>
          <w:top w:val="nil"/>
          <w:left w:val="nil"/>
          <w:bottom w:val="nil"/>
          <w:right w:val="nil"/>
          <w:between w:val="nil"/>
        </w:pBdr>
        <w:rPr>
          <w:b/>
          <w:color w:val="000000"/>
          <w:sz w:val="22"/>
          <w:szCs w:val="22"/>
        </w:rPr>
      </w:pPr>
    </w:p>
    <w:p w14:paraId="3C17C687" w14:textId="77777777" w:rsidR="00126B04" w:rsidRDefault="00126B04" w:rsidP="00366681">
      <w:pPr>
        <w:pBdr>
          <w:top w:val="nil"/>
          <w:left w:val="nil"/>
          <w:bottom w:val="nil"/>
          <w:right w:val="nil"/>
          <w:between w:val="nil"/>
        </w:pBdr>
        <w:rPr>
          <w:b/>
          <w:color w:val="000000"/>
          <w:sz w:val="22"/>
          <w:szCs w:val="22"/>
        </w:rPr>
      </w:pPr>
    </w:p>
    <w:p w14:paraId="56313C31" w14:textId="77777777" w:rsidR="00126B04" w:rsidRDefault="00126B04" w:rsidP="00366681">
      <w:pPr>
        <w:pBdr>
          <w:top w:val="nil"/>
          <w:left w:val="nil"/>
          <w:bottom w:val="nil"/>
          <w:right w:val="nil"/>
          <w:between w:val="nil"/>
        </w:pBdr>
        <w:rPr>
          <w:b/>
          <w:color w:val="000000"/>
          <w:sz w:val="22"/>
          <w:szCs w:val="22"/>
        </w:rPr>
      </w:pPr>
    </w:p>
    <w:p w14:paraId="6A258D0B" w14:textId="77777777" w:rsidR="00210FF5" w:rsidRDefault="00210FF5" w:rsidP="00366681">
      <w:pPr>
        <w:pBdr>
          <w:top w:val="nil"/>
          <w:left w:val="nil"/>
          <w:bottom w:val="nil"/>
          <w:right w:val="nil"/>
          <w:between w:val="nil"/>
        </w:pBdr>
        <w:rPr>
          <w:b/>
          <w:color w:val="000000"/>
          <w:sz w:val="22"/>
          <w:szCs w:val="22"/>
        </w:rPr>
      </w:pPr>
    </w:p>
    <w:p w14:paraId="3DA0D622" w14:textId="77777777" w:rsidR="00210FF5" w:rsidRDefault="00210FF5" w:rsidP="00366681">
      <w:pPr>
        <w:pBdr>
          <w:top w:val="nil"/>
          <w:left w:val="nil"/>
          <w:bottom w:val="nil"/>
          <w:right w:val="nil"/>
          <w:between w:val="nil"/>
        </w:pBdr>
        <w:rPr>
          <w:b/>
          <w:color w:val="000000"/>
          <w:sz w:val="22"/>
          <w:szCs w:val="22"/>
        </w:rPr>
      </w:pPr>
    </w:p>
    <w:p w14:paraId="5E43A8D9" w14:textId="77777777" w:rsidR="00210FF5" w:rsidRDefault="00210FF5" w:rsidP="00366681">
      <w:pPr>
        <w:pBdr>
          <w:top w:val="nil"/>
          <w:left w:val="nil"/>
          <w:bottom w:val="nil"/>
          <w:right w:val="nil"/>
          <w:between w:val="nil"/>
        </w:pBdr>
        <w:rPr>
          <w:b/>
          <w:color w:val="000000"/>
          <w:sz w:val="22"/>
          <w:szCs w:val="22"/>
        </w:rPr>
      </w:pPr>
    </w:p>
    <w:p w14:paraId="64B16625" w14:textId="77777777" w:rsidR="00210FF5" w:rsidRDefault="00210FF5" w:rsidP="00366681">
      <w:pPr>
        <w:pBdr>
          <w:top w:val="nil"/>
          <w:left w:val="nil"/>
          <w:bottom w:val="nil"/>
          <w:right w:val="nil"/>
          <w:between w:val="nil"/>
        </w:pBdr>
        <w:rPr>
          <w:b/>
          <w:color w:val="000000"/>
          <w:sz w:val="22"/>
          <w:szCs w:val="22"/>
        </w:rPr>
      </w:pPr>
    </w:p>
    <w:p w14:paraId="04A88711" w14:textId="77777777" w:rsidR="00210FF5" w:rsidRDefault="00210FF5" w:rsidP="00366681">
      <w:pPr>
        <w:pBdr>
          <w:top w:val="nil"/>
          <w:left w:val="nil"/>
          <w:bottom w:val="nil"/>
          <w:right w:val="nil"/>
          <w:between w:val="nil"/>
        </w:pBdr>
        <w:rPr>
          <w:b/>
          <w:color w:val="000000"/>
          <w:sz w:val="22"/>
          <w:szCs w:val="22"/>
        </w:rPr>
      </w:pPr>
    </w:p>
    <w:p w14:paraId="3ECB9F2D" w14:textId="77777777" w:rsidR="00126B04" w:rsidRDefault="00126B04" w:rsidP="00366681">
      <w:pPr>
        <w:pBdr>
          <w:top w:val="nil"/>
          <w:left w:val="nil"/>
          <w:bottom w:val="nil"/>
          <w:right w:val="nil"/>
          <w:between w:val="nil"/>
        </w:pBdr>
        <w:rPr>
          <w:b/>
          <w:color w:val="000000"/>
          <w:sz w:val="22"/>
          <w:szCs w:val="22"/>
        </w:rPr>
      </w:pPr>
    </w:p>
    <w:p w14:paraId="798FFBD9" w14:textId="77777777" w:rsidR="00A52BB1" w:rsidRDefault="00383C48">
      <w:pPr>
        <w:pBdr>
          <w:top w:val="nil"/>
          <w:left w:val="nil"/>
          <w:bottom w:val="nil"/>
          <w:right w:val="nil"/>
          <w:between w:val="nil"/>
        </w:pBdr>
        <w:spacing w:line="360" w:lineRule="auto"/>
        <w:rPr>
          <w:color w:val="000000"/>
          <w:sz w:val="40"/>
          <w:szCs w:val="40"/>
        </w:rPr>
      </w:pPr>
      <w:r>
        <w:rPr>
          <w:b/>
          <w:color w:val="000000"/>
          <w:sz w:val="40"/>
          <w:szCs w:val="40"/>
        </w:rPr>
        <w:t xml:space="preserve">Chapter 3: </w:t>
      </w:r>
      <w:r>
        <w:rPr>
          <w:color w:val="000000"/>
          <w:sz w:val="40"/>
          <w:szCs w:val="40"/>
        </w:rPr>
        <w:t xml:space="preserve">Use Case Analysis </w:t>
      </w:r>
    </w:p>
    <w:p w14:paraId="73A9A706" w14:textId="1E182F3A" w:rsidR="00A52BB1" w:rsidRDefault="000D7231">
      <w:pPr>
        <w:spacing w:line="360" w:lineRule="auto"/>
        <w:jc w:val="both"/>
      </w:pPr>
      <w:r>
        <w:t xml:space="preserve">This chapter dives into the functionalities of the IoT-based electricity conservation system by exploring various use cases. We will analyze how the system interacts with </w:t>
      </w:r>
      <w:ins w:id="372" w:author="Ahmad Imran" w:date="2024-06-13T13:20:00Z">
        <w:r w:rsidR="005A3668">
          <w:t xml:space="preserve">the </w:t>
        </w:r>
      </w:ins>
      <w:r>
        <w:t xml:space="preserve">administrator and how it delivers value by automating power management in </w:t>
      </w:r>
      <w:del w:id="373" w:author="Ahmad Imran" w:date="2024-06-13T13:21:00Z">
        <w:r w:rsidDel="005A3668">
          <w:delText>laboratory spaces</w:delText>
        </w:r>
      </w:del>
      <w:ins w:id="374" w:author="Ahmad Imran" w:date="2024-06-13T13:21:00Z">
        <w:r w:rsidR="005A3668">
          <w:t>buildings</w:t>
        </w:r>
      </w:ins>
      <w:r>
        <w:t>. Through a series of use case descriptions and their corresponding stimulus-response sequences, we will gain a clear understanding of the system's behavior and the interactions it facilitates.</w:t>
      </w:r>
    </w:p>
    <w:p w14:paraId="4E79774E" w14:textId="77777777" w:rsidR="00A52BB1" w:rsidRDefault="00383C48">
      <w:pPr>
        <w:pStyle w:val="Heading2"/>
        <w:numPr>
          <w:ilvl w:val="1"/>
          <w:numId w:val="2"/>
        </w:numPr>
        <w:rPr>
          <w:rFonts w:eastAsia="Times New Roman" w:cs="Times New Roman"/>
        </w:rPr>
      </w:pPr>
      <w:bookmarkStart w:id="375" w:name="_Toc167959123"/>
      <w:r>
        <w:rPr>
          <w:rFonts w:eastAsia="Times New Roman" w:cs="Times New Roman"/>
        </w:rPr>
        <w:lastRenderedPageBreak/>
        <w:t>Use Case Model</w:t>
      </w:r>
      <w:bookmarkEnd w:id="375"/>
      <w:r>
        <w:rPr>
          <w:rFonts w:eastAsia="Times New Roman" w:cs="Times New Roman"/>
        </w:rPr>
        <w:t xml:space="preserve"> </w:t>
      </w:r>
    </w:p>
    <w:p w14:paraId="2E05FABE" w14:textId="15A6DF8D" w:rsidR="00A52BB1" w:rsidRDefault="004925EF">
      <w:pPr>
        <w:spacing w:line="360" w:lineRule="auto"/>
        <w:jc w:val="both"/>
      </w:pPr>
      <w:r>
        <w:rPr>
          <w:noProof/>
        </w:rPr>
        <w:drawing>
          <wp:inline distT="0" distB="0" distL="0" distR="0" wp14:anchorId="3DDAD3A7" wp14:editId="7E675F25">
            <wp:extent cx="5943600" cy="5798185"/>
            <wp:effectExtent l="0" t="0" r="0" b="0"/>
            <wp:docPr id="11665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9586" name="Picture 1166599586"/>
                    <pic:cNvPicPr/>
                  </pic:nvPicPr>
                  <pic:blipFill>
                    <a:blip r:embed="rId14">
                      <a:extLst>
                        <a:ext uri="{28A0092B-C50C-407E-A947-70E740481C1C}">
                          <a14:useLocalDpi xmlns:a14="http://schemas.microsoft.com/office/drawing/2010/main" val="0"/>
                        </a:ext>
                      </a:extLst>
                    </a:blip>
                    <a:stretch>
                      <a:fillRect/>
                    </a:stretch>
                  </pic:blipFill>
                  <pic:spPr>
                    <a:xfrm>
                      <a:off x="0" y="0"/>
                      <a:ext cx="5943600" cy="5798185"/>
                    </a:xfrm>
                    <a:prstGeom prst="rect">
                      <a:avLst/>
                    </a:prstGeom>
                  </pic:spPr>
                </pic:pic>
              </a:graphicData>
            </a:graphic>
          </wp:inline>
        </w:drawing>
      </w:r>
    </w:p>
    <w:p w14:paraId="2BBEC072" w14:textId="7E43D84A" w:rsidR="00A52BB1" w:rsidRPr="0038003B" w:rsidRDefault="00D10C00" w:rsidP="0038003B">
      <w:pPr>
        <w:pStyle w:val="Caption"/>
        <w:jc w:val="center"/>
      </w:pPr>
      <w:bookmarkStart w:id="376" w:name="_Toc167959176"/>
      <w:r>
        <w:t xml:space="preserve">Figure </w:t>
      </w:r>
      <w:r w:rsidR="00A66E71">
        <w:fldChar w:fldCharType="begin"/>
      </w:r>
      <w:r w:rsidR="00A66E71">
        <w:instrText xml:space="preserve"> SEQ Figure \* ARABIC </w:instrText>
      </w:r>
      <w:r w:rsidR="00A66E71">
        <w:fldChar w:fldCharType="separate"/>
      </w:r>
      <w:r w:rsidR="00550088">
        <w:rPr>
          <w:noProof/>
        </w:rPr>
        <w:t>1</w:t>
      </w:r>
      <w:r w:rsidR="00A66E71">
        <w:rPr>
          <w:noProof/>
        </w:rPr>
        <w:fldChar w:fldCharType="end"/>
      </w:r>
      <w:r>
        <w:t>: Use Case for IoT Based Electricity Conservation System</w:t>
      </w:r>
      <w:bookmarkEnd w:id="376"/>
    </w:p>
    <w:p w14:paraId="4FE9AAFB" w14:textId="770D23B4" w:rsidR="00A52BB1" w:rsidRPr="003D1605" w:rsidRDefault="004C23D0">
      <w:pPr>
        <w:pStyle w:val="Heading2"/>
        <w:numPr>
          <w:ilvl w:val="1"/>
          <w:numId w:val="2"/>
        </w:numPr>
        <w:rPr>
          <w:rFonts w:eastAsia="Times New Roman" w:cs="Times New Roman"/>
          <w:sz w:val="32"/>
          <w:szCs w:val="40"/>
        </w:rPr>
      </w:pPr>
      <w:bookmarkStart w:id="377" w:name="_Toc167959124"/>
      <w:r w:rsidRPr="003D1605">
        <w:rPr>
          <w:rFonts w:eastAsia="Times New Roman" w:cs="Times New Roman"/>
          <w:sz w:val="32"/>
          <w:szCs w:val="40"/>
        </w:rPr>
        <w:t>Configure Region of Interest</w:t>
      </w:r>
      <w:bookmarkEnd w:id="377"/>
    </w:p>
    <w:p w14:paraId="3ACF169B" w14:textId="11C4BCC0" w:rsidR="00016536" w:rsidRPr="00016536" w:rsidRDefault="00016536" w:rsidP="00016536">
      <w:r>
        <w:t>Admin can add Region of Interest</w:t>
      </w:r>
      <w:r w:rsidR="003E2BEE">
        <w:t xml:space="preserve"> where the IoT Box will apply </w:t>
      </w:r>
      <w:r w:rsidR="009A099A">
        <w:t>digital image processing to detect human</w:t>
      </w:r>
      <w:r>
        <w:t xml:space="preserve"> </w:t>
      </w:r>
      <w:r w:rsidR="003E2BEE">
        <w:t>on the selected camera</w:t>
      </w:r>
      <w:r w:rsidR="00343BBE">
        <w:t>.</w:t>
      </w:r>
    </w:p>
    <w:p w14:paraId="5BF7AD46" w14:textId="77777777" w:rsidR="00016536" w:rsidRPr="00016536" w:rsidRDefault="00016536" w:rsidP="00016536"/>
    <w:p w14:paraId="13839025" w14:textId="4EBDE835" w:rsidR="00A52BB1" w:rsidRPr="003D1605" w:rsidRDefault="003D1605" w:rsidP="003D1605">
      <w:pPr>
        <w:pStyle w:val="Heading2"/>
      </w:pPr>
      <w:bookmarkStart w:id="378" w:name="_Toc167959125"/>
      <w:r w:rsidRPr="003D1605">
        <w:t>3.2.1</w:t>
      </w:r>
      <w:r>
        <w:t xml:space="preserve"> Configure Region of Interest</w:t>
      </w:r>
      <w:bookmarkEnd w:id="378"/>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4"/>
        <w:gridCol w:w="4666"/>
      </w:tblGrid>
      <w:tr w:rsidR="00A52BB1" w14:paraId="75D00A83"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93D9450" w14:textId="77777777" w:rsidR="00A52BB1" w:rsidRDefault="00383C48">
            <w:pPr>
              <w:rPr>
                <w:b/>
                <w:sz w:val="28"/>
                <w:szCs w:val="28"/>
              </w:rPr>
            </w:pPr>
            <w:r>
              <w:rPr>
                <w:b/>
                <w:sz w:val="28"/>
                <w:szCs w:val="28"/>
              </w:rPr>
              <w:t>Title</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0A6F95BC" w14:textId="79A84F8C" w:rsidR="00A52BB1" w:rsidRDefault="00383C48">
            <w:r>
              <w:t xml:space="preserve">Allow </w:t>
            </w:r>
            <w:r w:rsidR="00B46598">
              <w:t>admin to add Region of Interest</w:t>
            </w:r>
          </w:p>
        </w:tc>
      </w:tr>
      <w:tr w:rsidR="00A52BB1" w14:paraId="3BCAA9D4"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49302CCA" w14:textId="77777777" w:rsidR="00A52BB1" w:rsidRDefault="00383C48">
            <w:pPr>
              <w:rPr>
                <w:b/>
                <w:sz w:val="28"/>
                <w:szCs w:val="28"/>
              </w:rPr>
            </w:pPr>
            <w:r>
              <w:rPr>
                <w:b/>
                <w:sz w:val="28"/>
                <w:szCs w:val="28"/>
              </w:rPr>
              <w:t>Requirement</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331C1F" w14:textId="78BE7150" w:rsidR="00A52BB1" w:rsidRDefault="00B46598">
            <w:r>
              <w:t>U</w:t>
            </w:r>
            <w:r w:rsidR="00403B6D">
              <w:t>s</w:t>
            </w:r>
            <w:r>
              <w:t>er must be logged in as Admin</w:t>
            </w:r>
          </w:p>
        </w:tc>
      </w:tr>
      <w:tr w:rsidR="00A52BB1" w14:paraId="5D2B8FA9"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68E1F850" w14:textId="77777777" w:rsidR="00A52BB1" w:rsidRDefault="00383C48">
            <w:pPr>
              <w:rPr>
                <w:b/>
                <w:sz w:val="28"/>
                <w:szCs w:val="28"/>
              </w:rPr>
            </w:pPr>
            <w:r>
              <w:rPr>
                <w:b/>
                <w:sz w:val="28"/>
                <w:szCs w:val="28"/>
              </w:rPr>
              <w:t>Rational</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0000E26" w14:textId="14C36EEC" w:rsidR="00A52BB1" w:rsidRDefault="00B46598">
            <w:r>
              <w:t>Add ROI</w:t>
            </w:r>
          </w:p>
        </w:tc>
      </w:tr>
      <w:tr w:rsidR="00A52BB1" w14:paraId="1DC41B3C"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6B3327A6" w14:textId="77777777" w:rsidR="00A52BB1" w:rsidRDefault="00383C48">
            <w:pPr>
              <w:rPr>
                <w:b/>
                <w:sz w:val="28"/>
                <w:szCs w:val="28"/>
              </w:rPr>
            </w:pPr>
            <w:r>
              <w:rPr>
                <w:b/>
                <w:sz w:val="28"/>
                <w:szCs w:val="28"/>
              </w:rPr>
              <w:lastRenderedPageBreak/>
              <w:t>Restriction or Risk</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248502AB" w14:textId="7FFC0C25" w:rsidR="00A52BB1" w:rsidRDefault="002434FA">
            <w:r>
              <w:t xml:space="preserve"> N/A</w:t>
            </w:r>
          </w:p>
        </w:tc>
      </w:tr>
      <w:tr w:rsidR="00A52BB1" w14:paraId="4EFD0C7E"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0755A0B8" w14:textId="77777777" w:rsidR="00A52BB1" w:rsidRDefault="00383C48">
            <w:pPr>
              <w:rPr>
                <w:b/>
                <w:sz w:val="28"/>
                <w:szCs w:val="28"/>
              </w:rPr>
            </w:pPr>
            <w:r>
              <w:rPr>
                <w:b/>
                <w:sz w:val="28"/>
                <w:szCs w:val="28"/>
              </w:rPr>
              <w:t>Dependency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B03771A" w14:textId="4AECBA55" w:rsidR="00A52BB1" w:rsidRDefault="002434FA">
            <w:r>
              <w:t>Internet,</w:t>
            </w:r>
            <w:r w:rsidR="00403B6D">
              <w:t xml:space="preserve"> PC on local network</w:t>
            </w:r>
          </w:p>
        </w:tc>
      </w:tr>
      <w:tr w:rsidR="00A52BB1" w14:paraId="38CF1C15" w14:textId="77777777">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5CD514EA" w14:textId="77777777" w:rsidR="00A52BB1" w:rsidRDefault="00383C48">
            <w:pPr>
              <w:rPr>
                <w:b/>
                <w:sz w:val="28"/>
                <w:szCs w:val="28"/>
              </w:rPr>
            </w:pPr>
            <w:r>
              <w:rPr>
                <w:b/>
                <w:sz w:val="28"/>
                <w:szCs w:val="28"/>
              </w:rPr>
              <w:t>Priority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590385C" w14:textId="77777777" w:rsidR="00A52BB1" w:rsidRDefault="00383C48">
            <w:pPr>
              <w:keepNext/>
            </w:pPr>
            <w:r>
              <w:t>Safety, timing</w:t>
            </w:r>
          </w:p>
        </w:tc>
      </w:tr>
    </w:tbl>
    <w:p w14:paraId="566C1170" w14:textId="7A60242E" w:rsidR="003464C5" w:rsidRDefault="003464C5" w:rsidP="003464C5">
      <w:pPr>
        <w:pStyle w:val="Caption"/>
        <w:jc w:val="center"/>
      </w:pPr>
      <w:bookmarkStart w:id="379" w:name="_Toc167959184"/>
      <w:r>
        <w:t xml:space="preserve">Table </w:t>
      </w:r>
      <w:r w:rsidR="00A66E71">
        <w:fldChar w:fldCharType="begin"/>
      </w:r>
      <w:r w:rsidR="00A66E71">
        <w:instrText xml:space="preserve"> SEQ Table \* ARABIC </w:instrText>
      </w:r>
      <w:r w:rsidR="00A66E71">
        <w:fldChar w:fldCharType="separate"/>
      </w:r>
      <w:r w:rsidR="00D10C00">
        <w:rPr>
          <w:noProof/>
        </w:rPr>
        <w:t>1</w:t>
      </w:r>
      <w:r w:rsidR="00A66E71">
        <w:rPr>
          <w:noProof/>
        </w:rPr>
        <w:fldChar w:fldCharType="end"/>
      </w:r>
      <w:r>
        <w:t>: Configuration of ROI</w:t>
      </w:r>
      <w:bookmarkEnd w:id="379"/>
    </w:p>
    <w:p w14:paraId="32515776" w14:textId="77777777" w:rsidR="00A52BB1" w:rsidRDefault="00383C48">
      <w:pPr>
        <w:rPr>
          <w:b/>
          <w:sz w:val="28"/>
          <w:szCs w:val="28"/>
        </w:rPr>
      </w:pPr>
      <w:r>
        <w:rPr>
          <w:b/>
          <w:sz w:val="28"/>
          <w:szCs w:val="28"/>
        </w:rPr>
        <w:t>Use case 1</w:t>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A52BB1" w14:paraId="74C43138" w14:textId="77777777">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5951E9C" w14:textId="648A2441" w:rsidR="00A52BB1" w:rsidRDefault="00403B6D">
            <w:pPr>
              <w:rPr>
                <w:b/>
                <w:sz w:val="28"/>
                <w:szCs w:val="28"/>
              </w:rPr>
            </w:pPr>
            <w:r>
              <w:rPr>
                <w:b/>
                <w:sz w:val="28"/>
                <w:szCs w:val="28"/>
              </w:rPr>
              <w:t>Configure Region of Interest</w:t>
            </w:r>
          </w:p>
        </w:tc>
      </w:tr>
      <w:tr w:rsidR="00A52BB1" w14:paraId="2FEBC82A"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5A11693" w14:textId="77777777" w:rsidR="00A52BB1" w:rsidRDefault="00383C48">
            <w:pPr>
              <w:rPr>
                <w:b/>
                <w:sz w:val="28"/>
                <w:szCs w:val="28"/>
              </w:rPr>
            </w:pPr>
            <w:r>
              <w:rPr>
                <w:b/>
                <w:sz w:val="28"/>
                <w:szCs w:val="28"/>
              </w:rPr>
              <w:t>Actor</w:t>
            </w:r>
          </w:p>
        </w:tc>
      </w:tr>
      <w:tr w:rsidR="00A52BB1" w14:paraId="3262343B"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036AC708" w14:textId="1973AFBB" w:rsidR="00A52BB1" w:rsidRDefault="00403B6D" w:rsidP="00530747">
            <w:pPr>
              <w:numPr>
                <w:ilvl w:val="0"/>
                <w:numId w:val="5"/>
              </w:numPr>
              <w:pBdr>
                <w:top w:val="nil"/>
                <w:left w:val="nil"/>
                <w:bottom w:val="nil"/>
                <w:right w:val="nil"/>
                <w:between w:val="nil"/>
              </w:pBdr>
              <w:spacing w:after="60"/>
              <w:rPr>
                <w:color w:val="000000"/>
                <w:sz w:val="22"/>
                <w:szCs w:val="22"/>
              </w:rPr>
            </w:pPr>
            <w:r>
              <w:rPr>
                <w:color w:val="000000"/>
                <w:sz w:val="22"/>
                <w:szCs w:val="22"/>
              </w:rPr>
              <w:t>Admin</w:t>
            </w:r>
          </w:p>
        </w:tc>
      </w:tr>
      <w:tr w:rsidR="00A52BB1" w14:paraId="03F464AB"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C7A895B" w14:textId="77777777" w:rsidR="00A52BB1" w:rsidRDefault="00383C48">
            <w:pPr>
              <w:rPr>
                <w:b/>
                <w:sz w:val="28"/>
                <w:szCs w:val="28"/>
              </w:rPr>
            </w:pPr>
            <w:r>
              <w:rPr>
                <w:b/>
                <w:sz w:val="28"/>
                <w:szCs w:val="28"/>
              </w:rPr>
              <w:t>Preconditions</w:t>
            </w:r>
          </w:p>
        </w:tc>
      </w:tr>
      <w:tr w:rsidR="00A52BB1" w14:paraId="4D7FE599"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1C6AA4B" w14:textId="5EFC03E3" w:rsidR="00A52BB1" w:rsidRDefault="00403B6D" w:rsidP="00530747">
            <w:pPr>
              <w:numPr>
                <w:ilvl w:val="0"/>
                <w:numId w:val="5"/>
              </w:numPr>
              <w:pBdr>
                <w:top w:val="nil"/>
                <w:left w:val="nil"/>
                <w:bottom w:val="nil"/>
                <w:right w:val="nil"/>
                <w:between w:val="nil"/>
              </w:pBdr>
              <w:spacing w:after="60"/>
              <w:rPr>
                <w:color w:val="000000"/>
                <w:sz w:val="22"/>
                <w:szCs w:val="22"/>
              </w:rPr>
            </w:pPr>
            <w:r>
              <w:t>User must be logged in as Admin</w:t>
            </w:r>
          </w:p>
        </w:tc>
      </w:tr>
      <w:tr w:rsidR="00A52BB1" w14:paraId="67D450E3"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E97FD11" w14:textId="77777777" w:rsidR="00A52BB1" w:rsidRDefault="00383C48">
            <w:pPr>
              <w:rPr>
                <w:b/>
                <w:sz w:val="28"/>
                <w:szCs w:val="28"/>
              </w:rPr>
            </w:pPr>
            <w:r>
              <w:rPr>
                <w:b/>
                <w:sz w:val="28"/>
                <w:szCs w:val="28"/>
              </w:rPr>
              <w:t>Basic flow</w:t>
            </w:r>
          </w:p>
        </w:tc>
      </w:tr>
      <w:tr w:rsidR="00A52BB1" w14:paraId="66B8E247"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72FFAE4" w14:textId="2581D684" w:rsidR="00A52BB1" w:rsidRDefault="00403B6D" w:rsidP="00530747">
            <w:pPr>
              <w:numPr>
                <w:ilvl w:val="0"/>
                <w:numId w:val="7"/>
              </w:numPr>
              <w:pBdr>
                <w:top w:val="nil"/>
                <w:left w:val="nil"/>
                <w:bottom w:val="nil"/>
                <w:right w:val="nil"/>
                <w:between w:val="nil"/>
              </w:pBdr>
              <w:spacing w:after="60"/>
              <w:rPr>
                <w:color w:val="000000"/>
                <w:sz w:val="22"/>
                <w:szCs w:val="22"/>
              </w:rPr>
            </w:pPr>
            <w:r>
              <w:rPr>
                <w:color w:val="000000"/>
                <w:sz w:val="22"/>
                <w:szCs w:val="22"/>
              </w:rPr>
              <w:t>Admin wants to add Region of Int</w:t>
            </w:r>
            <w:r w:rsidR="002B56CC">
              <w:rPr>
                <w:color w:val="000000"/>
                <w:sz w:val="22"/>
                <w:szCs w:val="22"/>
              </w:rPr>
              <w:t>e</w:t>
            </w:r>
            <w:r>
              <w:rPr>
                <w:color w:val="000000"/>
                <w:sz w:val="22"/>
                <w:szCs w:val="22"/>
              </w:rPr>
              <w:t>rest</w:t>
            </w:r>
          </w:p>
        </w:tc>
      </w:tr>
      <w:tr w:rsidR="00A52BB1" w14:paraId="38A87530"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DCDBBBF" w14:textId="77777777" w:rsidR="00A52BB1" w:rsidRDefault="00383C48">
            <w:pPr>
              <w:rPr>
                <w:b/>
                <w:sz w:val="28"/>
                <w:szCs w:val="28"/>
              </w:rPr>
            </w:pPr>
            <w:r>
              <w:rPr>
                <w:b/>
                <w:sz w:val="28"/>
                <w:szCs w:val="28"/>
              </w:rPr>
              <w:t>Alternate flows</w:t>
            </w:r>
          </w:p>
        </w:tc>
      </w:tr>
      <w:tr w:rsidR="00A52BB1" w14:paraId="11DCC380"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1A4945F" w14:textId="58ECA188" w:rsidR="00A52BB1" w:rsidRDefault="00865944" w:rsidP="00530747">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A52BB1" w14:paraId="32B246E3"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D44C7CF" w14:textId="77777777" w:rsidR="00A52BB1" w:rsidRDefault="00383C48">
            <w:pPr>
              <w:rPr>
                <w:b/>
                <w:sz w:val="28"/>
                <w:szCs w:val="28"/>
              </w:rPr>
            </w:pPr>
            <w:r>
              <w:rPr>
                <w:b/>
                <w:sz w:val="28"/>
                <w:szCs w:val="28"/>
              </w:rPr>
              <w:t>Post Condition</w:t>
            </w:r>
          </w:p>
        </w:tc>
      </w:tr>
      <w:tr w:rsidR="00A52BB1" w14:paraId="141C30A2" w14:textId="77777777">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C564183" w14:textId="23F7FA5B" w:rsidR="00A52BB1" w:rsidRDefault="00865944" w:rsidP="00530747">
            <w:pPr>
              <w:keepNext/>
              <w:numPr>
                <w:ilvl w:val="0"/>
                <w:numId w:val="6"/>
              </w:numPr>
              <w:pBdr>
                <w:top w:val="nil"/>
                <w:left w:val="nil"/>
                <w:bottom w:val="nil"/>
                <w:right w:val="nil"/>
                <w:between w:val="nil"/>
              </w:pBdr>
              <w:spacing w:after="60"/>
              <w:rPr>
                <w:color w:val="000000"/>
                <w:sz w:val="22"/>
                <w:szCs w:val="22"/>
              </w:rPr>
            </w:pPr>
            <w:r>
              <w:rPr>
                <w:color w:val="000000"/>
                <w:sz w:val="22"/>
                <w:szCs w:val="22"/>
              </w:rPr>
              <w:t>N/A</w:t>
            </w:r>
          </w:p>
        </w:tc>
      </w:tr>
    </w:tbl>
    <w:p w14:paraId="60DC4BAA" w14:textId="56F80B07" w:rsidR="00A52BB1" w:rsidRDefault="00C578D5" w:rsidP="00C578D5">
      <w:pPr>
        <w:pStyle w:val="Caption"/>
        <w:jc w:val="center"/>
      </w:pPr>
      <w:bookmarkStart w:id="380" w:name="_Toc167959185"/>
      <w:r>
        <w:t xml:space="preserve">Table </w:t>
      </w:r>
      <w:r w:rsidR="00A66E71">
        <w:fldChar w:fldCharType="begin"/>
      </w:r>
      <w:r w:rsidR="00A66E71">
        <w:instrText xml:space="preserve"> SEQ Table \* ARABIC </w:instrText>
      </w:r>
      <w:r w:rsidR="00A66E71">
        <w:fldChar w:fldCharType="separate"/>
      </w:r>
      <w:r w:rsidR="00D10C00">
        <w:rPr>
          <w:noProof/>
        </w:rPr>
        <w:t>2</w:t>
      </w:r>
      <w:r w:rsidR="00A66E71">
        <w:rPr>
          <w:noProof/>
        </w:rPr>
        <w:fldChar w:fldCharType="end"/>
      </w:r>
      <w:r>
        <w:t xml:space="preserve">: </w:t>
      </w:r>
      <w:r w:rsidRPr="00153346">
        <w:t>User Login Function: Use Case 1</w:t>
      </w:r>
      <w:bookmarkEnd w:id="380"/>
    </w:p>
    <w:p w14:paraId="0DC51CD0" w14:textId="64C09E74" w:rsidR="00EA2E6E" w:rsidRPr="001A65B3" w:rsidRDefault="008A1E31" w:rsidP="00EA2E6E">
      <w:pPr>
        <w:pStyle w:val="Heading2"/>
        <w:numPr>
          <w:ilvl w:val="1"/>
          <w:numId w:val="2"/>
        </w:numPr>
        <w:rPr>
          <w:rFonts w:eastAsia="Times New Roman" w:cs="Times New Roman"/>
          <w:sz w:val="32"/>
          <w:szCs w:val="40"/>
        </w:rPr>
      </w:pPr>
      <w:bookmarkStart w:id="381" w:name="_Toc167959126"/>
      <w:r>
        <w:rPr>
          <w:rFonts w:eastAsia="Times New Roman" w:cs="Times New Roman"/>
          <w:sz w:val="32"/>
          <w:szCs w:val="40"/>
        </w:rPr>
        <w:t>Monitor History and Statistics</w:t>
      </w:r>
      <w:bookmarkEnd w:id="381"/>
    </w:p>
    <w:p w14:paraId="5160DF18" w14:textId="71FDFD38" w:rsidR="00A52BB1" w:rsidRDefault="00343BBE" w:rsidP="00117259">
      <w:r>
        <w:t xml:space="preserve">Admin monitor statistics </w:t>
      </w:r>
      <w:r w:rsidR="00F22FC0">
        <w:t xml:space="preserve">on the dashboard. The statistics show energy consumption </w:t>
      </w:r>
      <w:r w:rsidR="00015068">
        <w:t>and are generated from the Smart Board.</w:t>
      </w:r>
    </w:p>
    <w:p w14:paraId="3BA81022" w14:textId="221D5004" w:rsidR="00015068" w:rsidRDefault="001A65B3" w:rsidP="001A65B3">
      <w:pPr>
        <w:pStyle w:val="Heading2"/>
      </w:pPr>
      <w:bookmarkStart w:id="382" w:name="_Toc167959127"/>
      <w:r>
        <w:t>3.3.1 Monitor History and Statistics</w:t>
      </w:r>
      <w:bookmarkEnd w:id="382"/>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4"/>
        <w:gridCol w:w="4666"/>
      </w:tblGrid>
      <w:tr w:rsidR="00C964D3" w14:paraId="39516FCE"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6347017B" w14:textId="77777777" w:rsidR="00C964D3" w:rsidRDefault="00C964D3" w:rsidP="00604625">
            <w:pPr>
              <w:rPr>
                <w:b/>
                <w:sz w:val="28"/>
                <w:szCs w:val="28"/>
              </w:rPr>
            </w:pPr>
            <w:r>
              <w:rPr>
                <w:b/>
                <w:sz w:val="28"/>
                <w:szCs w:val="28"/>
              </w:rPr>
              <w:t>Title</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610B08A" w14:textId="7C2FA3B1" w:rsidR="00C964D3" w:rsidRDefault="00C964D3" w:rsidP="00604625">
            <w:r>
              <w:t>Moni</w:t>
            </w:r>
            <w:r w:rsidR="006500FB">
              <w:t>tor History and Statistics</w:t>
            </w:r>
          </w:p>
        </w:tc>
      </w:tr>
      <w:tr w:rsidR="00C964D3" w14:paraId="413BF55D"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043B0B3B" w14:textId="77777777" w:rsidR="00C964D3" w:rsidRDefault="00C964D3" w:rsidP="00604625">
            <w:pPr>
              <w:rPr>
                <w:b/>
                <w:sz w:val="28"/>
                <w:szCs w:val="28"/>
              </w:rPr>
            </w:pPr>
            <w:r>
              <w:rPr>
                <w:b/>
                <w:sz w:val="28"/>
                <w:szCs w:val="28"/>
              </w:rPr>
              <w:t>Requirement</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82A7E4B" w14:textId="77777777" w:rsidR="00C964D3" w:rsidRDefault="00C964D3" w:rsidP="00604625">
            <w:r>
              <w:t>User must be logged in as Admin</w:t>
            </w:r>
          </w:p>
        </w:tc>
      </w:tr>
      <w:tr w:rsidR="00C964D3" w14:paraId="4EC93EBA"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440BCC3" w14:textId="77777777" w:rsidR="00C964D3" w:rsidRDefault="00C964D3" w:rsidP="00604625">
            <w:pPr>
              <w:rPr>
                <w:b/>
                <w:sz w:val="28"/>
                <w:szCs w:val="28"/>
              </w:rPr>
            </w:pPr>
            <w:r>
              <w:rPr>
                <w:b/>
                <w:sz w:val="28"/>
                <w:szCs w:val="28"/>
              </w:rPr>
              <w:t>Rational</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29665B9" w14:textId="49921A1A" w:rsidR="00C964D3" w:rsidRDefault="006500FB" w:rsidP="00604625">
            <w:r>
              <w:t>Analyze the energy consumption.</w:t>
            </w:r>
          </w:p>
        </w:tc>
      </w:tr>
      <w:tr w:rsidR="00C964D3" w14:paraId="58FEB170"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19783B37" w14:textId="77777777" w:rsidR="00C964D3" w:rsidRDefault="00C964D3" w:rsidP="00604625">
            <w:pPr>
              <w:rPr>
                <w:b/>
                <w:sz w:val="28"/>
                <w:szCs w:val="28"/>
              </w:rPr>
            </w:pPr>
            <w:r>
              <w:rPr>
                <w:b/>
                <w:sz w:val="28"/>
                <w:szCs w:val="28"/>
              </w:rPr>
              <w:t>Restriction or Risk</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484780F" w14:textId="77777777" w:rsidR="00C964D3" w:rsidRDefault="00C964D3" w:rsidP="00604625">
            <w:r>
              <w:t xml:space="preserve"> N/A</w:t>
            </w:r>
          </w:p>
        </w:tc>
      </w:tr>
      <w:tr w:rsidR="00C964D3" w14:paraId="2C3F2274"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DE9F54C" w14:textId="77777777" w:rsidR="00C964D3" w:rsidRDefault="00C964D3" w:rsidP="00604625">
            <w:pPr>
              <w:rPr>
                <w:b/>
                <w:sz w:val="28"/>
                <w:szCs w:val="28"/>
              </w:rPr>
            </w:pPr>
            <w:r>
              <w:rPr>
                <w:b/>
                <w:sz w:val="28"/>
                <w:szCs w:val="28"/>
              </w:rPr>
              <w:t>Dependency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37435C1" w14:textId="77777777" w:rsidR="00C964D3" w:rsidRDefault="00C964D3" w:rsidP="00604625">
            <w:r>
              <w:t>Internet, PC on local network</w:t>
            </w:r>
          </w:p>
        </w:tc>
      </w:tr>
      <w:tr w:rsidR="00C964D3" w14:paraId="5659F8C8"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0D1980DA" w14:textId="77777777" w:rsidR="00C964D3" w:rsidRDefault="00C964D3" w:rsidP="00604625">
            <w:pPr>
              <w:rPr>
                <w:b/>
                <w:sz w:val="28"/>
                <w:szCs w:val="28"/>
              </w:rPr>
            </w:pPr>
            <w:r>
              <w:rPr>
                <w:b/>
                <w:sz w:val="28"/>
                <w:szCs w:val="28"/>
              </w:rPr>
              <w:t>Priority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2670F454" w14:textId="77777777" w:rsidR="00C964D3" w:rsidRDefault="00C964D3" w:rsidP="00604625">
            <w:pPr>
              <w:keepNext/>
            </w:pPr>
            <w:r>
              <w:t>Safety, timing</w:t>
            </w:r>
          </w:p>
        </w:tc>
      </w:tr>
    </w:tbl>
    <w:p w14:paraId="23602CEC" w14:textId="02BEA074" w:rsidR="00015068" w:rsidRDefault="00803462" w:rsidP="00803462">
      <w:pPr>
        <w:pStyle w:val="Caption"/>
        <w:jc w:val="center"/>
      </w:pPr>
      <w:bookmarkStart w:id="383" w:name="_Toc167959186"/>
      <w:r>
        <w:t xml:space="preserve">Table </w:t>
      </w:r>
      <w:r w:rsidR="00A66E71">
        <w:fldChar w:fldCharType="begin"/>
      </w:r>
      <w:r w:rsidR="00A66E71">
        <w:instrText xml:space="preserve"> SEQ Table \* ARABIC </w:instrText>
      </w:r>
      <w:r w:rsidR="00A66E71">
        <w:fldChar w:fldCharType="separate"/>
      </w:r>
      <w:r w:rsidR="00D10C00">
        <w:rPr>
          <w:noProof/>
        </w:rPr>
        <w:t>3</w:t>
      </w:r>
      <w:r w:rsidR="00A66E71">
        <w:rPr>
          <w:noProof/>
        </w:rPr>
        <w:fldChar w:fldCharType="end"/>
      </w:r>
      <w:r>
        <w:t>: Monitor History and Statistics</w:t>
      </w:r>
      <w:bookmarkEnd w:id="383"/>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51BE9" w14:paraId="7D3D05EB" w14:textId="77777777" w:rsidTr="00604625">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1950711" w14:textId="13ECEFBF" w:rsidR="00D51BE9" w:rsidRDefault="002737D6" w:rsidP="00604625">
            <w:pPr>
              <w:rPr>
                <w:b/>
                <w:sz w:val="28"/>
                <w:szCs w:val="28"/>
              </w:rPr>
            </w:pPr>
            <w:r>
              <w:rPr>
                <w:b/>
                <w:sz w:val="28"/>
                <w:szCs w:val="28"/>
              </w:rPr>
              <w:t>Monitor History and Statistics</w:t>
            </w:r>
          </w:p>
        </w:tc>
      </w:tr>
      <w:tr w:rsidR="00D51BE9" w14:paraId="3D5CE454"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918F432" w14:textId="77777777" w:rsidR="00D51BE9" w:rsidRDefault="00D51BE9" w:rsidP="00604625">
            <w:pPr>
              <w:rPr>
                <w:b/>
                <w:sz w:val="28"/>
                <w:szCs w:val="28"/>
              </w:rPr>
            </w:pPr>
            <w:r>
              <w:rPr>
                <w:b/>
                <w:sz w:val="28"/>
                <w:szCs w:val="28"/>
              </w:rPr>
              <w:t>Actor</w:t>
            </w:r>
          </w:p>
        </w:tc>
      </w:tr>
      <w:tr w:rsidR="00D51BE9" w14:paraId="14B77136"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FB02CE7" w14:textId="77777777" w:rsidR="00D51BE9" w:rsidRDefault="00D51BE9" w:rsidP="00604625">
            <w:pPr>
              <w:numPr>
                <w:ilvl w:val="0"/>
                <w:numId w:val="5"/>
              </w:numPr>
              <w:pBdr>
                <w:top w:val="nil"/>
                <w:left w:val="nil"/>
                <w:bottom w:val="nil"/>
                <w:right w:val="nil"/>
                <w:between w:val="nil"/>
              </w:pBdr>
              <w:spacing w:after="60"/>
              <w:rPr>
                <w:color w:val="000000"/>
                <w:sz w:val="22"/>
                <w:szCs w:val="22"/>
              </w:rPr>
            </w:pPr>
            <w:r>
              <w:rPr>
                <w:color w:val="000000"/>
                <w:sz w:val="22"/>
                <w:szCs w:val="22"/>
              </w:rPr>
              <w:t>Admin</w:t>
            </w:r>
          </w:p>
        </w:tc>
      </w:tr>
      <w:tr w:rsidR="00D51BE9" w14:paraId="0CB899EA"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C7EEF8B" w14:textId="77777777" w:rsidR="00D51BE9" w:rsidRDefault="00D51BE9" w:rsidP="00604625">
            <w:pPr>
              <w:rPr>
                <w:b/>
                <w:sz w:val="28"/>
                <w:szCs w:val="28"/>
              </w:rPr>
            </w:pPr>
            <w:r>
              <w:rPr>
                <w:b/>
                <w:sz w:val="28"/>
                <w:szCs w:val="28"/>
              </w:rPr>
              <w:t>Preconditions</w:t>
            </w:r>
          </w:p>
        </w:tc>
      </w:tr>
      <w:tr w:rsidR="00D51BE9" w14:paraId="0190438A"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0F5677F" w14:textId="77777777" w:rsidR="00D51BE9" w:rsidRDefault="00D51BE9" w:rsidP="00604625">
            <w:pPr>
              <w:numPr>
                <w:ilvl w:val="0"/>
                <w:numId w:val="5"/>
              </w:numPr>
              <w:pBdr>
                <w:top w:val="nil"/>
                <w:left w:val="nil"/>
                <w:bottom w:val="nil"/>
                <w:right w:val="nil"/>
                <w:between w:val="nil"/>
              </w:pBdr>
              <w:spacing w:after="60"/>
              <w:rPr>
                <w:color w:val="000000"/>
                <w:sz w:val="22"/>
                <w:szCs w:val="22"/>
              </w:rPr>
            </w:pPr>
            <w:r>
              <w:t>User must be logged in as Admin</w:t>
            </w:r>
          </w:p>
        </w:tc>
      </w:tr>
      <w:tr w:rsidR="00D51BE9" w14:paraId="22D370F1"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67BB4CA" w14:textId="77777777" w:rsidR="00D51BE9" w:rsidRDefault="00D51BE9" w:rsidP="00604625">
            <w:pPr>
              <w:rPr>
                <w:b/>
                <w:sz w:val="28"/>
                <w:szCs w:val="28"/>
              </w:rPr>
            </w:pPr>
            <w:r>
              <w:rPr>
                <w:b/>
                <w:sz w:val="28"/>
                <w:szCs w:val="28"/>
              </w:rPr>
              <w:lastRenderedPageBreak/>
              <w:t>Basic flow</w:t>
            </w:r>
          </w:p>
        </w:tc>
      </w:tr>
      <w:tr w:rsidR="00D51BE9" w14:paraId="40EAF874"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4A09E70" w14:textId="67009BB3" w:rsidR="00D51BE9" w:rsidRDefault="00D51BE9" w:rsidP="00604625">
            <w:pPr>
              <w:numPr>
                <w:ilvl w:val="0"/>
                <w:numId w:val="7"/>
              </w:numPr>
              <w:pBdr>
                <w:top w:val="nil"/>
                <w:left w:val="nil"/>
                <w:bottom w:val="nil"/>
                <w:right w:val="nil"/>
                <w:between w:val="nil"/>
              </w:pBdr>
              <w:spacing w:after="60"/>
              <w:rPr>
                <w:color w:val="000000"/>
                <w:sz w:val="22"/>
                <w:szCs w:val="22"/>
              </w:rPr>
            </w:pPr>
            <w:r>
              <w:rPr>
                <w:color w:val="000000"/>
                <w:sz w:val="22"/>
                <w:szCs w:val="22"/>
              </w:rPr>
              <w:t xml:space="preserve">Admin wants to </w:t>
            </w:r>
            <w:r w:rsidR="002737D6">
              <w:rPr>
                <w:color w:val="000000"/>
                <w:sz w:val="22"/>
                <w:szCs w:val="22"/>
              </w:rPr>
              <w:t>see energy consumption statistics</w:t>
            </w:r>
          </w:p>
        </w:tc>
      </w:tr>
      <w:tr w:rsidR="00D51BE9" w14:paraId="6D633048"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14A6075" w14:textId="77777777" w:rsidR="00D51BE9" w:rsidRDefault="00D51BE9" w:rsidP="00604625">
            <w:pPr>
              <w:rPr>
                <w:b/>
                <w:sz w:val="28"/>
                <w:szCs w:val="28"/>
              </w:rPr>
            </w:pPr>
            <w:r>
              <w:rPr>
                <w:b/>
                <w:sz w:val="28"/>
                <w:szCs w:val="28"/>
              </w:rPr>
              <w:t>Alternate flows</w:t>
            </w:r>
          </w:p>
        </w:tc>
      </w:tr>
      <w:tr w:rsidR="00D51BE9" w14:paraId="681CEC64"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1403AD0" w14:textId="77777777" w:rsidR="00D51BE9" w:rsidRDefault="00D51BE9" w:rsidP="00604625">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D51BE9" w14:paraId="45EA8A81"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8A5A653" w14:textId="77777777" w:rsidR="00D51BE9" w:rsidRDefault="00D51BE9" w:rsidP="00604625">
            <w:pPr>
              <w:rPr>
                <w:b/>
                <w:sz w:val="28"/>
                <w:szCs w:val="28"/>
              </w:rPr>
            </w:pPr>
            <w:r>
              <w:rPr>
                <w:b/>
                <w:sz w:val="28"/>
                <w:szCs w:val="28"/>
              </w:rPr>
              <w:t>Post Condition</w:t>
            </w:r>
          </w:p>
        </w:tc>
      </w:tr>
      <w:tr w:rsidR="00D51BE9" w14:paraId="403BF4FC"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1D05439" w14:textId="77777777" w:rsidR="00D51BE9" w:rsidRDefault="00D51BE9" w:rsidP="00604625">
            <w:pPr>
              <w:keepNext/>
              <w:numPr>
                <w:ilvl w:val="0"/>
                <w:numId w:val="6"/>
              </w:numPr>
              <w:pBdr>
                <w:top w:val="nil"/>
                <w:left w:val="nil"/>
                <w:bottom w:val="nil"/>
                <w:right w:val="nil"/>
                <w:between w:val="nil"/>
              </w:pBdr>
              <w:spacing w:after="60"/>
              <w:rPr>
                <w:color w:val="000000"/>
                <w:sz w:val="22"/>
                <w:szCs w:val="22"/>
              </w:rPr>
            </w:pPr>
            <w:r>
              <w:rPr>
                <w:color w:val="000000"/>
                <w:sz w:val="22"/>
                <w:szCs w:val="22"/>
              </w:rPr>
              <w:t>N/A</w:t>
            </w:r>
          </w:p>
        </w:tc>
      </w:tr>
    </w:tbl>
    <w:p w14:paraId="7A2F02D3" w14:textId="6EE5CDF9" w:rsidR="00135F1B" w:rsidRDefault="002737D6" w:rsidP="00135F1B">
      <w:pPr>
        <w:pStyle w:val="Caption"/>
        <w:jc w:val="center"/>
      </w:pPr>
      <w:bookmarkStart w:id="384" w:name="_Toc167959187"/>
      <w:r>
        <w:t xml:space="preserve">Table </w:t>
      </w:r>
      <w:r w:rsidR="00A66E71">
        <w:fldChar w:fldCharType="begin"/>
      </w:r>
      <w:r w:rsidR="00A66E71">
        <w:instrText xml:space="preserve"> SEQ Table \* ARABIC </w:instrText>
      </w:r>
      <w:r w:rsidR="00A66E71">
        <w:fldChar w:fldCharType="separate"/>
      </w:r>
      <w:r w:rsidR="00D10C00">
        <w:rPr>
          <w:noProof/>
        </w:rPr>
        <w:t>4</w:t>
      </w:r>
      <w:r w:rsidR="00A66E71">
        <w:rPr>
          <w:noProof/>
        </w:rPr>
        <w:fldChar w:fldCharType="end"/>
      </w:r>
      <w:r w:rsidR="0019544F">
        <w:t>: Monitor History and Statistics Use case 1</w:t>
      </w:r>
      <w:bookmarkEnd w:id="384"/>
    </w:p>
    <w:p w14:paraId="119650BD" w14:textId="4857218F" w:rsidR="00135F1B" w:rsidRPr="001A65B3" w:rsidRDefault="00135F1B" w:rsidP="00135F1B">
      <w:pPr>
        <w:pStyle w:val="Heading2"/>
        <w:numPr>
          <w:ilvl w:val="1"/>
          <w:numId w:val="2"/>
        </w:numPr>
        <w:rPr>
          <w:rFonts w:eastAsia="Times New Roman" w:cs="Times New Roman"/>
          <w:sz w:val="32"/>
          <w:szCs w:val="40"/>
        </w:rPr>
      </w:pPr>
      <w:bookmarkStart w:id="385" w:name="_Toc167959128"/>
      <w:r>
        <w:rPr>
          <w:rFonts w:eastAsia="Times New Roman" w:cs="Times New Roman"/>
          <w:sz w:val="32"/>
          <w:szCs w:val="40"/>
        </w:rPr>
        <w:t>Smart Board Control</w:t>
      </w:r>
      <w:bookmarkEnd w:id="385"/>
    </w:p>
    <w:p w14:paraId="4EA42D10" w14:textId="0757E30B" w:rsidR="00135F1B" w:rsidRDefault="00135F1B" w:rsidP="00135F1B">
      <w:r>
        <w:t>Turn on or off the smart board based on status received from the IoT box.</w:t>
      </w:r>
    </w:p>
    <w:p w14:paraId="4C5C0624" w14:textId="77777777" w:rsidR="00135F1B" w:rsidRDefault="00135F1B" w:rsidP="00135F1B"/>
    <w:p w14:paraId="0B61A6D1" w14:textId="4385C750" w:rsidR="00135F1B" w:rsidRDefault="00135F1B" w:rsidP="00135F1B">
      <w:pPr>
        <w:pStyle w:val="Heading2"/>
      </w:pPr>
      <w:bookmarkStart w:id="386" w:name="_Toc167959129"/>
      <w:r>
        <w:t>3.</w:t>
      </w:r>
      <w:r w:rsidR="00896342">
        <w:t>4</w:t>
      </w:r>
      <w:r>
        <w:t xml:space="preserve">.1 </w:t>
      </w:r>
      <w:r w:rsidR="00896342">
        <w:t>Smart Board Control</w:t>
      </w:r>
      <w:bookmarkEnd w:id="386"/>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4"/>
        <w:gridCol w:w="4666"/>
      </w:tblGrid>
      <w:tr w:rsidR="00135F1B" w14:paraId="6353E52F"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C4957E6" w14:textId="77777777" w:rsidR="00135F1B" w:rsidRDefault="00135F1B" w:rsidP="00604625">
            <w:pPr>
              <w:rPr>
                <w:b/>
                <w:sz w:val="28"/>
                <w:szCs w:val="28"/>
              </w:rPr>
            </w:pPr>
            <w:r>
              <w:rPr>
                <w:b/>
                <w:sz w:val="28"/>
                <w:szCs w:val="28"/>
              </w:rPr>
              <w:t>Title</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4BDE054" w14:textId="75BB5EE0" w:rsidR="00135F1B" w:rsidRDefault="00896342" w:rsidP="00604625">
            <w:r>
              <w:t>Smart Board Control</w:t>
            </w:r>
          </w:p>
        </w:tc>
      </w:tr>
      <w:tr w:rsidR="00135F1B" w14:paraId="55777DBF"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248C20C8" w14:textId="77777777" w:rsidR="00135F1B" w:rsidRDefault="00135F1B" w:rsidP="00604625">
            <w:pPr>
              <w:rPr>
                <w:b/>
                <w:sz w:val="28"/>
                <w:szCs w:val="28"/>
              </w:rPr>
            </w:pPr>
            <w:r>
              <w:rPr>
                <w:b/>
                <w:sz w:val="28"/>
                <w:szCs w:val="28"/>
              </w:rPr>
              <w:t>Requirement</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2ED250EE" w14:textId="61E2B376" w:rsidR="00135F1B" w:rsidRDefault="00A14836" w:rsidP="00604625">
            <w:r>
              <w:t>Smart Board must be associated with a ROI</w:t>
            </w:r>
          </w:p>
        </w:tc>
      </w:tr>
      <w:tr w:rsidR="00135F1B" w14:paraId="641BFC12"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641FE692" w14:textId="77777777" w:rsidR="00135F1B" w:rsidRDefault="00135F1B" w:rsidP="00604625">
            <w:pPr>
              <w:rPr>
                <w:b/>
                <w:sz w:val="28"/>
                <w:szCs w:val="28"/>
              </w:rPr>
            </w:pPr>
            <w:r>
              <w:rPr>
                <w:b/>
                <w:sz w:val="28"/>
                <w:szCs w:val="28"/>
              </w:rPr>
              <w:t>Rational</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6DD553E" w14:textId="32C7C1CC" w:rsidR="00135F1B" w:rsidRDefault="00926A8F" w:rsidP="00604625">
            <w:r>
              <w:t>Turn on or off the smart board</w:t>
            </w:r>
          </w:p>
        </w:tc>
      </w:tr>
      <w:tr w:rsidR="00135F1B" w14:paraId="5D9A2546"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20A2227F" w14:textId="77777777" w:rsidR="00135F1B" w:rsidRDefault="00135F1B" w:rsidP="00604625">
            <w:pPr>
              <w:rPr>
                <w:b/>
                <w:sz w:val="28"/>
                <w:szCs w:val="28"/>
              </w:rPr>
            </w:pPr>
            <w:r>
              <w:rPr>
                <w:b/>
                <w:sz w:val="28"/>
                <w:szCs w:val="28"/>
              </w:rPr>
              <w:t>Restriction or Risk</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07122174" w14:textId="77777777" w:rsidR="00135F1B" w:rsidRDefault="00135F1B" w:rsidP="00604625">
            <w:r>
              <w:t xml:space="preserve"> N/A</w:t>
            </w:r>
          </w:p>
        </w:tc>
      </w:tr>
      <w:tr w:rsidR="00135F1B" w14:paraId="7E2F0B52"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7D94C8DD" w14:textId="77777777" w:rsidR="00135F1B" w:rsidRDefault="00135F1B" w:rsidP="00604625">
            <w:pPr>
              <w:rPr>
                <w:b/>
                <w:sz w:val="28"/>
                <w:szCs w:val="28"/>
              </w:rPr>
            </w:pPr>
            <w:r>
              <w:rPr>
                <w:b/>
                <w:sz w:val="28"/>
                <w:szCs w:val="28"/>
              </w:rPr>
              <w:t>Dependency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EACFB4" w14:textId="77777777" w:rsidR="00135F1B" w:rsidRDefault="00135F1B" w:rsidP="00604625">
            <w:r>
              <w:t>Internet, PC on local network</w:t>
            </w:r>
          </w:p>
        </w:tc>
      </w:tr>
      <w:tr w:rsidR="00135F1B" w14:paraId="50E2805B"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6DD24E4F" w14:textId="77777777" w:rsidR="00135F1B" w:rsidRDefault="00135F1B" w:rsidP="00604625">
            <w:pPr>
              <w:rPr>
                <w:b/>
                <w:sz w:val="28"/>
                <w:szCs w:val="28"/>
              </w:rPr>
            </w:pPr>
            <w:r>
              <w:rPr>
                <w:b/>
                <w:sz w:val="28"/>
                <w:szCs w:val="28"/>
              </w:rPr>
              <w:t>Priority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81320EA" w14:textId="77777777" w:rsidR="00135F1B" w:rsidRDefault="00135F1B" w:rsidP="00604625">
            <w:pPr>
              <w:keepNext/>
            </w:pPr>
            <w:r>
              <w:t>Safety, timing</w:t>
            </w:r>
          </w:p>
        </w:tc>
      </w:tr>
    </w:tbl>
    <w:p w14:paraId="1C630A9D" w14:textId="2618A2BB" w:rsidR="00135F1B" w:rsidRDefault="00A14836" w:rsidP="00F776AD">
      <w:pPr>
        <w:pStyle w:val="Caption"/>
        <w:jc w:val="center"/>
      </w:pPr>
      <w:bookmarkStart w:id="387" w:name="_Toc167959188"/>
      <w:r>
        <w:t xml:space="preserve">Table </w:t>
      </w:r>
      <w:r w:rsidR="00A66E71">
        <w:fldChar w:fldCharType="begin"/>
      </w:r>
      <w:r w:rsidR="00A66E71">
        <w:instrText xml:space="preserve"> SEQ Table \* ARABIC </w:instrText>
      </w:r>
      <w:r w:rsidR="00A66E71">
        <w:fldChar w:fldCharType="separate"/>
      </w:r>
      <w:r w:rsidR="00D10C00">
        <w:rPr>
          <w:noProof/>
        </w:rPr>
        <w:t>5</w:t>
      </w:r>
      <w:r w:rsidR="00A66E71">
        <w:rPr>
          <w:noProof/>
        </w:rPr>
        <w:fldChar w:fldCharType="end"/>
      </w:r>
      <w:r>
        <w:t>: Smart Board Control</w:t>
      </w:r>
      <w:bookmarkEnd w:id="387"/>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135F1B" w14:paraId="36329D74" w14:textId="77777777" w:rsidTr="00604625">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E9ADD90" w14:textId="4A48F6D8" w:rsidR="00135F1B" w:rsidRDefault="00A14836" w:rsidP="00604625">
            <w:pPr>
              <w:rPr>
                <w:b/>
                <w:sz w:val="28"/>
                <w:szCs w:val="28"/>
              </w:rPr>
            </w:pPr>
            <w:r>
              <w:rPr>
                <w:b/>
                <w:sz w:val="28"/>
                <w:szCs w:val="28"/>
              </w:rPr>
              <w:t>Smart Board Control</w:t>
            </w:r>
          </w:p>
        </w:tc>
      </w:tr>
      <w:tr w:rsidR="00135F1B" w14:paraId="7D9F44FE"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4ECF3133" w14:textId="77777777" w:rsidR="00135F1B" w:rsidRDefault="00135F1B" w:rsidP="00604625">
            <w:pPr>
              <w:rPr>
                <w:b/>
                <w:sz w:val="28"/>
                <w:szCs w:val="28"/>
              </w:rPr>
            </w:pPr>
            <w:r>
              <w:rPr>
                <w:b/>
                <w:sz w:val="28"/>
                <w:szCs w:val="28"/>
              </w:rPr>
              <w:t>Actor</w:t>
            </w:r>
          </w:p>
        </w:tc>
      </w:tr>
      <w:tr w:rsidR="00135F1B" w14:paraId="064BF70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226D1D0" w14:textId="03A20B3C" w:rsidR="00135F1B" w:rsidRDefault="00B23749" w:rsidP="00604625">
            <w:pPr>
              <w:numPr>
                <w:ilvl w:val="0"/>
                <w:numId w:val="5"/>
              </w:numPr>
              <w:pBdr>
                <w:top w:val="nil"/>
                <w:left w:val="nil"/>
                <w:bottom w:val="nil"/>
                <w:right w:val="nil"/>
                <w:between w:val="nil"/>
              </w:pBdr>
              <w:spacing w:after="60"/>
              <w:rPr>
                <w:color w:val="000000"/>
                <w:sz w:val="22"/>
                <w:szCs w:val="22"/>
              </w:rPr>
            </w:pPr>
            <w:r>
              <w:rPr>
                <w:color w:val="000000"/>
                <w:sz w:val="22"/>
                <w:szCs w:val="22"/>
              </w:rPr>
              <w:t>IoT Platform, IoT Box</w:t>
            </w:r>
          </w:p>
        </w:tc>
      </w:tr>
      <w:tr w:rsidR="00135F1B" w14:paraId="6C528FF7"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B516313" w14:textId="77777777" w:rsidR="00135F1B" w:rsidRDefault="00135F1B" w:rsidP="00604625">
            <w:pPr>
              <w:rPr>
                <w:b/>
                <w:sz w:val="28"/>
                <w:szCs w:val="28"/>
              </w:rPr>
            </w:pPr>
            <w:r>
              <w:rPr>
                <w:b/>
                <w:sz w:val="28"/>
                <w:szCs w:val="28"/>
              </w:rPr>
              <w:t>Preconditions</w:t>
            </w:r>
          </w:p>
        </w:tc>
      </w:tr>
      <w:tr w:rsidR="00135F1B" w14:paraId="1630CED1"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669DC2F" w14:textId="02281A4F" w:rsidR="00135F1B" w:rsidRDefault="00B23749" w:rsidP="00604625">
            <w:pPr>
              <w:numPr>
                <w:ilvl w:val="0"/>
                <w:numId w:val="5"/>
              </w:numPr>
              <w:pBdr>
                <w:top w:val="nil"/>
                <w:left w:val="nil"/>
                <w:bottom w:val="nil"/>
                <w:right w:val="nil"/>
                <w:between w:val="nil"/>
              </w:pBdr>
              <w:spacing w:after="60"/>
              <w:rPr>
                <w:color w:val="000000"/>
                <w:sz w:val="22"/>
                <w:szCs w:val="22"/>
              </w:rPr>
            </w:pPr>
            <w:r>
              <w:t>Smart Board must be associated with a ROI and with the IoT Platform</w:t>
            </w:r>
          </w:p>
        </w:tc>
      </w:tr>
      <w:tr w:rsidR="00135F1B" w14:paraId="2D47C1AA"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97AF64C" w14:textId="77777777" w:rsidR="00135F1B" w:rsidRDefault="00135F1B" w:rsidP="00604625">
            <w:pPr>
              <w:rPr>
                <w:b/>
                <w:sz w:val="28"/>
                <w:szCs w:val="28"/>
              </w:rPr>
            </w:pPr>
            <w:r>
              <w:rPr>
                <w:b/>
                <w:sz w:val="28"/>
                <w:szCs w:val="28"/>
              </w:rPr>
              <w:t>Basic flow</w:t>
            </w:r>
          </w:p>
        </w:tc>
      </w:tr>
      <w:tr w:rsidR="00135F1B" w14:paraId="2AE57568"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4DD5A7E" w14:textId="4E7DE6AD" w:rsidR="00135F1B" w:rsidRDefault="00B23749" w:rsidP="00604625">
            <w:pPr>
              <w:numPr>
                <w:ilvl w:val="0"/>
                <w:numId w:val="7"/>
              </w:numPr>
              <w:pBdr>
                <w:top w:val="nil"/>
                <w:left w:val="nil"/>
                <w:bottom w:val="nil"/>
                <w:right w:val="nil"/>
                <w:between w:val="nil"/>
              </w:pBdr>
              <w:spacing w:after="60"/>
              <w:rPr>
                <w:color w:val="000000"/>
                <w:sz w:val="22"/>
                <w:szCs w:val="22"/>
              </w:rPr>
            </w:pPr>
            <w:r>
              <w:t>Smart Switch must receive status from IoT Platform</w:t>
            </w:r>
          </w:p>
        </w:tc>
      </w:tr>
      <w:tr w:rsidR="00135F1B" w14:paraId="0BA28AC7"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FD5E442" w14:textId="77777777" w:rsidR="00135F1B" w:rsidRDefault="00135F1B" w:rsidP="00604625">
            <w:pPr>
              <w:rPr>
                <w:b/>
                <w:sz w:val="28"/>
                <w:szCs w:val="28"/>
              </w:rPr>
            </w:pPr>
            <w:r>
              <w:rPr>
                <w:b/>
                <w:sz w:val="28"/>
                <w:szCs w:val="28"/>
              </w:rPr>
              <w:t>Alternate flows</w:t>
            </w:r>
          </w:p>
        </w:tc>
      </w:tr>
      <w:tr w:rsidR="00135F1B" w14:paraId="6034753F"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5B29CC0" w14:textId="77777777" w:rsidR="00135F1B" w:rsidRDefault="00135F1B" w:rsidP="00604625">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135F1B" w14:paraId="544C3C83"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782E9B2" w14:textId="77777777" w:rsidR="00135F1B" w:rsidRDefault="00135F1B" w:rsidP="00604625">
            <w:pPr>
              <w:rPr>
                <w:b/>
                <w:sz w:val="28"/>
                <w:szCs w:val="28"/>
              </w:rPr>
            </w:pPr>
            <w:r>
              <w:rPr>
                <w:b/>
                <w:sz w:val="28"/>
                <w:szCs w:val="28"/>
              </w:rPr>
              <w:t>Post Condition</w:t>
            </w:r>
          </w:p>
        </w:tc>
      </w:tr>
      <w:tr w:rsidR="00135F1B" w14:paraId="046FD758"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0BBA482F" w14:textId="2DF85DF7" w:rsidR="00135F1B" w:rsidRDefault="00B23749" w:rsidP="00604625">
            <w:pPr>
              <w:keepNext/>
              <w:numPr>
                <w:ilvl w:val="0"/>
                <w:numId w:val="6"/>
              </w:numPr>
              <w:pBdr>
                <w:top w:val="nil"/>
                <w:left w:val="nil"/>
                <w:bottom w:val="nil"/>
                <w:right w:val="nil"/>
                <w:between w:val="nil"/>
              </w:pBdr>
              <w:spacing w:after="60"/>
              <w:rPr>
                <w:color w:val="000000"/>
                <w:sz w:val="22"/>
                <w:szCs w:val="22"/>
              </w:rPr>
            </w:pPr>
            <w:r>
              <w:rPr>
                <w:color w:val="000000"/>
                <w:sz w:val="22"/>
                <w:szCs w:val="22"/>
              </w:rPr>
              <w:t>Switches Turn on or off</w:t>
            </w:r>
          </w:p>
        </w:tc>
      </w:tr>
    </w:tbl>
    <w:p w14:paraId="51A4FB26" w14:textId="5529B153" w:rsidR="00135F1B" w:rsidRPr="00D51BE9" w:rsidRDefault="00135F1B" w:rsidP="00135F1B">
      <w:pPr>
        <w:pStyle w:val="Caption"/>
        <w:jc w:val="center"/>
      </w:pPr>
      <w:bookmarkStart w:id="388" w:name="_Toc167959189"/>
      <w:r>
        <w:t xml:space="preserve">Table </w:t>
      </w:r>
      <w:r w:rsidR="00A66E71">
        <w:fldChar w:fldCharType="begin"/>
      </w:r>
      <w:r w:rsidR="00A66E71">
        <w:instrText xml:space="preserve"> SEQ Table \* ARABIC </w:instrText>
      </w:r>
      <w:r w:rsidR="00A66E71">
        <w:fldChar w:fldCharType="separate"/>
      </w:r>
      <w:r w:rsidR="00D10C00">
        <w:rPr>
          <w:noProof/>
        </w:rPr>
        <w:t>6</w:t>
      </w:r>
      <w:r w:rsidR="00A66E71">
        <w:rPr>
          <w:noProof/>
        </w:rPr>
        <w:fldChar w:fldCharType="end"/>
      </w:r>
      <w:r>
        <w:t xml:space="preserve">: </w:t>
      </w:r>
      <w:r w:rsidR="00F776AD">
        <w:t>Smart Board Control</w:t>
      </w:r>
      <w:r>
        <w:t xml:space="preserve"> Use case 1</w:t>
      </w:r>
      <w:bookmarkEnd w:id="388"/>
    </w:p>
    <w:p w14:paraId="5C750D91" w14:textId="77777777" w:rsidR="00135F1B" w:rsidRDefault="00135F1B" w:rsidP="00135F1B"/>
    <w:p w14:paraId="1E76FEA6" w14:textId="1CFC7101" w:rsidR="007A0B0A" w:rsidRPr="001A65B3" w:rsidRDefault="006112EB" w:rsidP="007A0B0A">
      <w:pPr>
        <w:pStyle w:val="Heading2"/>
        <w:numPr>
          <w:ilvl w:val="1"/>
          <w:numId w:val="2"/>
        </w:numPr>
        <w:rPr>
          <w:rFonts w:eastAsia="Times New Roman" w:cs="Times New Roman"/>
          <w:sz w:val="32"/>
          <w:szCs w:val="40"/>
        </w:rPr>
      </w:pPr>
      <w:bookmarkStart w:id="389" w:name="_Toc167959130"/>
      <w:r>
        <w:rPr>
          <w:rFonts w:eastAsia="Times New Roman" w:cs="Times New Roman"/>
          <w:sz w:val="32"/>
          <w:szCs w:val="40"/>
        </w:rPr>
        <w:t>Detection in ROI</w:t>
      </w:r>
      <w:bookmarkEnd w:id="389"/>
    </w:p>
    <w:p w14:paraId="5613DDFA" w14:textId="2D31F29C" w:rsidR="007A0B0A" w:rsidRDefault="006112EB" w:rsidP="007A0B0A">
      <w:r>
        <w:t xml:space="preserve">The human detection will take place </w:t>
      </w:r>
      <w:r w:rsidR="00447600">
        <w:t>inside</w:t>
      </w:r>
      <w:r>
        <w:t xml:space="preserve"> the ROI </w:t>
      </w:r>
      <w:r w:rsidR="00447600">
        <w:t>at the IoT Box</w:t>
      </w:r>
      <w:r w:rsidR="007A0B0A">
        <w:t>.</w:t>
      </w:r>
    </w:p>
    <w:p w14:paraId="53379816" w14:textId="77777777" w:rsidR="007A0B0A" w:rsidRDefault="007A0B0A" w:rsidP="007A0B0A"/>
    <w:p w14:paraId="16D25CC9" w14:textId="0A4B641E" w:rsidR="007A0B0A" w:rsidRDefault="007A0B0A" w:rsidP="007A0B0A">
      <w:pPr>
        <w:pStyle w:val="Heading2"/>
      </w:pPr>
      <w:bookmarkStart w:id="390" w:name="_Toc167959131"/>
      <w:r>
        <w:lastRenderedPageBreak/>
        <w:t xml:space="preserve">3.4.1 </w:t>
      </w:r>
      <w:r w:rsidR="00447600">
        <w:t>Detection in ROI</w:t>
      </w:r>
      <w:bookmarkEnd w:id="390"/>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4"/>
        <w:gridCol w:w="4666"/>
      </w:tblGrid>
      <w:tr w:rsidR="007A0B0A" w14:paraId="45FA15EC"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1F3E47DD" w14:textId="77777777" w:rsidR="007A0B0A" w:rsidRDefault="007A0B0A" w:rsidP="00604625">
            <w:pPr>
              <w:rPr>
                <w:b/>
                <w:sz w:val="28"/>
                <w:szCs w:val="28"/>
              </w:rPr>
            </w:pPr>
            <w:r>
              <w:rPr>
                <w:b/>
                <w:sz w:val="28"/>
                <w:szCs w:val="28"/>
              </w:rPr>
              <w:t>Title</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357AFA5" w14:textId="64943171" w:rsidR="007A0B0A" w:rsidRDefault="00447600" w:rsidP="00604625">
            <w:r>
              <w:t>Detection in ROI</w:t>
            </w:r>
          </w:p>
        </w:tc>
      </w:tr>
      <w:tr w:rsidR="007A0B0A" w14:paraId="1321BFE3"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2627D56E" w14:textId="77777777" w:rsidR="007A0B0A" w:rsidRDefault="007A0B0A" w:rsidP="00604625">
            <w:pPr>
              <w:rPr>
                <w:b/>
                <w:sz w:val="28"/>
                <w:szCs w:val="28"/>
              </w:rPr>
            </w:pPr>
            <w:r>
              <w:rPr>
                <w:b/>
                <w:sz w:val="28"/>
                <w:szCs w:val="28"/>
              </w:rPr>
              <w:t>Requirement</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1339681" w14:textId="5977C262" w:rsidR="007A0B0A" w:rsidRDefault="00447600" w:rsidP="00604625">
            <w:r>
              <w:t>IoT Box must be connected with camera and IoT Platform</w:t>
            </w:r>
          </w:p>
        </w:tc>
      </w:tr>
      <w:tr w:rsidR="007A0B0A" w14:paraId="196E6F07"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10CB25F5" w14:textId="77777777" w:rsidR="007A0B0A" w:rsidRDefault="007A0B0A" w:rsidP="00604625">
            <w:pPr>
              <w:rPr>
                <w:b/>
                <w:sz w:val="28"/>
                <w:szCs w:val="28"/>
              </w:rPr>
            </w:pPr>
            <w:r>
              <w:rPr>
                <w:b/>
                <w:sz w:val="28"/>
                <w:szCs w:val="28"/>
              </w:rPr>
              <w:t>Rational</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C7BEE36" w14:textId="2355B7A8" w:rsidR="007A0B0A" w:rsidRDefault="00926A8F" w:rsidP="00604625">
            <w:r>
              <w:t>Perform digital image processing</w:t>
            </w:r>
          </w:p>
        </w:tc>
      </w:tr>
      <w:tr w:rsidR="007A0B0A" w14:paraId="24B34D5E"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CA6181D" w14:textId="77777777" w:rsidR="007A0B0A" w:rsidRDefault="007A0B0A" w:rsidP="00604625">
            <w:pPr>
              <w:rPr>
                <w:b/>
                <w:sz w:val="28"/>
                <w:szCs w:val="28"/>
              </w:rPr>
            </w:pPr>
            <w:r>
              <w:rPr>
                <w:b/>
                <w:sz w:val="28"/>
                <w:szCs w:val="28"/>
              </w:rPr>
              <w:t>Restriction or Risk</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AF7EFB2" w14:textId="77777777" w:rsidR="007A0B0A" w:rsidRDefault="007A0B0A" w:rsidP="00604625">
            <w:r>
              <w:t xml:space="preserve"> N/A</w:t>
            </w:r>
          </w:p>
        </w:tc>
      </w:tr>
      <w:tr w:rsidR="007A0B0A" w14:paraId="66A30245"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0DABD07D" w14:textId="77777777" w:rsidR="007A0B0A" w:rsidRDefault="007A0B0A" w:rsidP="00604625">
            <w:pPr>
              <w:rPr>
                <w:b/>
                <w:sz w:val="28"/>
                <w:szCs w:val="28"/>
              </w:rPr>
            </w:pPr>
            <w:r>
              <w:rPr>
                <w:b/>
                <w:sz w:val="28"/>
                <w:szCs w:val="28"/>
              </w:rPr>
              <w:t>Dependency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36A0DE0" w14:textId="1A9A9D84" w:rsidR="007A0B0A" w:rsidRDefault="0083103E" w:rsidP="00604625">
            <w:r>
              <w:t>Camera</w:t>
            </w:r>
            <w:r w:rsidR="007A0B0A">
              <w:t xml:space="preserve">, </w:t>
            </w:r>
            <w:r>
              <w:t>Raspberry Pi, IoT Box</w:t>
            </w:r>
          </w:p>
        </w:tc>
      </w:tr>
      <w:tr w:rsidR="007A0B0A" w14:paraId="62F2FCD2"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169AFE3D" w14:textId="77777777" w:rsidR="007A0B0A" w:rsidRDefault="007A0B0A" w:rsidP="00604625">
            <w:pPr>
              <w:rPr>
                <w:b/>
                <w:sz w:val="28"/>
                <w:szCs w:val="28"/>
              </w:rPr>
            </w:pPr>
            <w:r>
              <w:rPr>
                <w:b/>
                <w:sz w:val="28"/>
                <w:szCs w:val="28"/>
              </w:rPr>
              <w:t>Priority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3183696" w14:textId="77777777" w:rsidR="007A0B0A" w:rsidRDefault="007A0B0A" w:rsidP="00604625">
            <w:pPr>
              <w:keepNext/>
            </w:pPr>
            <w:r>
              <w:t>Safety, timing</w:t>
            </w:r>
          </w:p>
        </w:tc>
      </w:tr>
    </w:tbl>
    <w:p w14:paraId="1ED9E673" w14:textId="4955A377" w:rsidR="007A0B0A" w:rsidRDefault="00DE3723" w:rsidP="00DE3723">
      <w:pPr>
        <w:pStyle w:val="Caption"/>
        <w:jc w:val="center"/>
      </w:pPr>
      <w:bookmarkStart w:id="391" w:name="_Toc167959190"/>
      <w:r>
        <w:t xml:space="preserve">Table </w:t>
      </w:r>
      <w:r w:rsidR="00A66E71">
        <w:fldChar w:fldCharType="begin"/>
      </w:r>
      <w:r w:rsidR="00A66E71">
        <w:instrText xml:space="preserve"> SEQ Table \* ARABIC </w:instrText>
      </w:r>
      <w:r w:rsidR="00A66E71">
        <w:fldChar w:fldCharType="separate"/>
      </w:r>
      <w:r w:rsidR="00D10C00">
        <w:rPr>
          <w:noProof/>
        </w:rPr>
        <w:t>7</w:t>
      </w:r>
      <w:r w:rsidR="00A66E71">
        <w:rPr>
          <w:noProof/>
        </w:rPr>
        <w:fldChar w:fldCharType="end"/>
      </w:r>
      <w:r>
        <w:t>: Detection in ROI</w:t>
      </w:r>
      <w:bookmarkEnd w:id="391"/>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7A0B0A" w14:paraId="18093BA6" w14:textId="77777777" w:rsidTr="00604625">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86A7B4F" w14:textId="2C82184E" w:rsidR="007A0B0A" w:rsidRDefault="0094626D" w:rsidP="00604625">
            <w:pPr>
              <w:rPr>
                <w:b/>
                <w:sz w:val="28"/>
                <w:szCs w:val="28"/>
              </w:rPr>
            </w:pPr>
            <w:r>
              <w:rPr>
                <w:b/>
                <w:sz w:val="28"/>
                <w:szCs w:val="28"/>
              </w:rPr>
              <w:t>Detection in ROI</w:t>
            </w:r>
          </w:p>
        </w:tc>
      </w:tr>
      <w:tr w:rsidR="007A0B0A" w14:paraId="44EF5099"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54220C1" w14:textId="23A4C776" w:rsidR="007A0B0A" w:rsidRDefault="007A0B0A" w:rsidP="00604625">
            <w:pPr>
              <w:rPr>
                <w:b/>
                <w:sz w:val="28"/>
                <w:szCs w:val="28"/>
              </w:rPr>
            </w:pPr>
            <w:r>
              <w:rPr>
                <w:b/>
                <w:sz w:val="28"/>
                <w:szCs w:val="28"/>
              </w:rPr>
              <w:t>Actor</w:t>
            </w:r>
            <w:r w:rsidR="0094626D">
              <w:rPr>
                <w:b/>
                <w:sz w:val="28"/>
                <w:szCs w:val="28"/>
              </w:rPr>
              <w:t xml:space="preserve"> </w:t>
            </w:r>
          </w:p>
        </w:tc>
      </w:tr>
      <w:tr w:rsidR="007A0B0A" w14:paraId="44B8DA9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BF3D82C" w14:textId="32B08F84" w:rsidR="007A0B0A" w:rsidRDefault="0094626D" w:rsidP="00604625">
            <w:pPr>
              <w:numPr>
                <w:ilvl w:val="0"/>
                <w:numId w:val="5"/>
              </w:numPr>
              <w:pBdr>
                <w:top w:val="nil"/>
                <w:left w:val="nil"/>
                <w:bottom w:val="nil"/>
                <w:right w:val="nil"/>
                <w:between w:val="nil"/>
              </w:pBdr>
              <w:spacing w:after="60"/>
              <w:rPr>
                <w:color w:val="000000"/>
                <w:sz w:val="22"/>
                <w:szCs w:val="22"/>
              </w:rPr>
            </w:pPr>
            <w:r>
              <w:rPr>
                <w:color w:val="000000"/>
                <w:sz w:val="22"/>
                <w:szCs w:val="22"/>
              </w:rPr>
              <w:t>IoT Box, Camera, IoT Platform</w:t>
            </w:r>
          </w:p>
        </w:tc>
      </w:tr>
      <w:tr w:rsidR="007A0B0A" w14:paraId="713BF2BC"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02A78F95" w14:textId="77777777" w:rsidR="007A0B0A" w:rsidRDefault="007A0B0A" w:rsidP="00604625">
            <w:pPr>
              <w:rPr>
                <w:b/>
                <w:sz w:val="28"/>
                <w:szCs w:val="28"/>
              </w:rPr>
            </w:pPr>
            <w:r>
              <w:rPr>
                <w:b/>
                <w:sz w:val="28"/>
                <w:szCs w:val="28"/>
              </w:rPr>
              <w:t>Preconditions</w:t>
            </w:r>
          </w:p>
        </w:tc>
      </w:tr>
      <w:tr w:rsidR="007A0B0A" w14:paraId="4BB4680E"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3DC0B90" w14:textId="25627589" w:rsidR="007A0B0A" w:rsidRDefault="0094626D" w:rsidP="00604625">
            <w:pPr>
              <w:numPr>
                <w:ilvl w:val="0"/>
                <w:numId w:val="5"/>
              </w:numPr>
              <w:pBdr>
                <w:top w:val="nil"/>
                <w:left w:val="nil"/>
                <w:bottom w:val="nil"/>
                <w:right w:val="nil"/>
                <w:between w:val="nil"/>
              </w:pBdr>
              <w:spacing w:after="60"/>
              <w:rPr>
                <w:color w:val="000000"/>
                <w:sz w:val="22"/>
                <w:szCs w:val="22"/>
              </w:rPr>
            </w:pPr>
            <w:r>
              <w:t>IoT Box must be connected with camera and IoT Platform</w:t>
            </w:r>
          </w:p>
        </w:tc>
      </w:tr>
      <w:tr w:rsidR="007A0B0A" w14:paraId="6378EAEE"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308CBA2" w14:textId="77777777" w:rsidR="007A0B0A" w:rsidRDefault="007A0B0A" w:rsidP="00604625">
            <w:pPr>
              <w:rPr>
                <w:b/>
                <w:sz w:val="28"/>
                <w:szCs w:val="28"/>
              </w:rPr>
            </w:pPr>
            <w:r>
              <w:rPr>
                <w:b/>
                <w:sz w:val="28"/>
                <w:szCs w:val="28"/>
              </w:rPr>
              <w:t>Basic flow</w:t>
            </w:r>
          </w:p>
        </w:tc>
      </w:tr>
      <w:tr w:rsidR="007A0B0A" w14:paraId="2432E773"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0D98793" w14:textId="19F2DE23" w:rsidR="007A0B0A" w:rsidRDefault="0094626D" w:rsidP="00604625">
            <w:pPr>
              <w:numPr>
                <w:ilvl w:val="0"/>
                <w:numId w:val="7"/>
              </w:numPr>
              <w:pBdr>
                <w:top w:val="nil"/>
                <w:left w:val="nil"/>
                <w:bottom w:val="nil"/>
                <w:right w:val="nil"/>
                <w:between w:val="nil"/>
              </w:pBdr>
              <w:spacing w:after="60"/>
              <w:rPr>
                <w:color w:val="000000"/>
                <w:sz w:val="22"/>
                <w:szCs w:val="22"/>
              </w:rPr>
            </w:pPr>
            <w:r>
              <w:t xml:space="preserve">Human detection take place </w:t>
            </w:r>
          </w:p>
        </w:tc>
      </w:tr>
      <w:tr w:rsidR="007A0B0A" w14:paraId="40E1568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4FE5E079" w14:textId="77777777" w:rsidR="007A0B0A" w:rsidRDefault="007A0B0A" w:rsidP="00604625">
            <w:pPr>
              <w:rPr>
                <w:b/>
                <w:sz w:val="28"/>
                <w:szCs w:val="28"/>
              </w:rPr>
            </w:pPr>
            <w:r>
              <w:rPr>
                <w:b/>
                <w:sz w:val="28"/>
                <w:szCs w:val="28"/>
              </w:rPr>
              <w:t>Alternate flows</w:t>
            </w:r>
          </w:p>
        </w:tc>
      </w:tr>
      <w:tr w:rsidR="007A0B0A" w14:paraId="797E47B2"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FC23BD6" w14:textId="77777777" w:rsidR="007A0B0A" w:rsidRDefault="007A0B0A" w:rsidP="00604625">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7A0B0A" w14:paraId="73C47090"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C917863" w14:textId="77777777" w:rsidR="007A0B0A" w:rsidRDefault="007A0B0A" w:rsidP="00604625">
            <w:pPr>
              <w:rPr>
                <w:b/>
                <w:sz w:val="28"/>
                <w:szCs w:val="28"/>
              </w:rPr>
            </w:pPr>
            <w:r>
              <w:rPr>
                <w:b/>
                <w:sz w:val="28"/>
                <w:szCs w:val="28"/>
              </w:rPr>
              <w:t>Post Condition</w:t>
            </w:r>
          </w:p>
        </w:tc>
      </w:tr>
      <w:tr w:rsidR="007A0B0A" w14:paraId="1249E816"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521F353B" w14:textId="15EC2B50" w:rsidR="007A0B0A" w:rsidRDefault="0094626D" w:rsidP="00604625">
            <w:pPr>
              <w:keepNext/>
              <w:numPr>
                <w:ilvl w:val="0"/>
                <w:numId w:val="6"/>
              </w:numPr>
              <w:pBdr>
                <w:top w:val="nil"/>
                <w:left w:val="nil"/>
                <w:bottom w:val="nil"/>
                <w:right w:val="nil"/>
                <w:between w:val="nil"/>
              </w:pBdr>
              <w:spacing w:after="60"/>
              <w:rPr>
                <w:color w:val="000000"/>
                <w:sz w:val="22"/>
                <w:szCs w:val="22"/>
              </w:rPr>
            </w:pPr>
            <w:r>
              <w:rPr>
                <w:color w:val="000000"/>
                <w:sz w:val="22"/>
                <w:szCs w:val="22"/>
              </w:rPr>
              <w:t>Status sent to IoT Platform</w:t>
            </w:r>
          </w:p>
        </w:tc>
      </w:tr>
    </w:tbl>
    <w:p w14:paraId="38594AB1" w14:textId="372C4278" w:rsidR="007A0B0A" w:rsidRPr="00D51BE9" w:rsidRDefault="007A0B0A" w:rsidP="007A0B0A">
      <w:pPr>
        <w:pStyle w:val="Caption"/>
        <w:jc w:val="center"/>
      </w:pPr>
      <w:bookmarkStart w:id="392" w:name="_Toc167959191"/>
      <w:r>
        <w:t xml:space="preserve">Table </w:t>
      </w:r>
      <w:r w:rsidR="00A66E71">
        <w:fldChar w:fldCharType="begin"/>
      </w:r>
      <w:r w:rsidR="00A66E71">
        <w:instrText xml:space="preserve"> SEQ Table \* ARABIC </w:instrText>
      </w:r>
      <w:r w:rsidR="00A66E71">
        <w:fldChar w:fldCharType="separate"/>
      </w:r>
      <w:r w:rsidR="00D10C00">
        <w:rPr>
          <w:noProof/>
        </w:rPr>
        <w:t>8</w:t>
      </w:r>
      <w:r w:rsidR="00A66E71">
        <w:rPr>
          <w:noProof/>
        </w:rPr>
        <w:fldChar w:fldCharType="end"/>
      </w:r>
      <w:r>
        <w:t xml:space="preserve">: </w:t>
      </w:r>
      <w:r w:rsidR="00DE3723">
        <w:t>Detection in ROI</w:t>
      </w:r>
      <w:r>
        <w:t xml:space="preserve"> Use case 1</w:t>
      </w:r>
      <w:bookmarkEnd w:id="392"/>
    </w:p>
    <w:p w14:paraId="5BD0ED9D" w14:textId="6E085A47" w:rsidR="00D10C00" w:rsidRPr="001A65B3" w:rsidRDefault="00D10C00" w:rsidP="00D10C00">
      <w:pPr>
        <w:pStyle w:val="Heading2"/>
        <w:numPr>
          <w:ilvl w:val="1"/>
          <w:numId w:val="2"/>
        </w:numPr>
        <w:rPr>
          <w:rFonts w:eastAsia="Times New Roman" w:cs="Times New Roman"/>
          <w:sz w:val="32"/>
          <w:szCs w:val="40"/>
        </w:rPr>
      </w:pPr>
      <w:bookmarkStart w:id="393" w:name="_Toc167959132"/>
      <w:r>
        <w:rPr>
          <w:rFonts w:eastAsia="Times New Roman" w:cs="Times New Roman"/>
          <w:sz w:val="32"/>
          <w:szCs w:val="40"/>
        </w:rPr>
        <w:t>PCs Shutdown</w:t>
      </w:r>
      <w:bookmarkEnd w:id="393"/>
    </w:p>
    <w:p w14:paraId="79387C45" w14:textId="11560E8C" w:rsidR="00D10C00" w:rsidRDefault="00D10C00" w:rsidP="00D10C00">
      <w:r>
        <w:t>Automatically shut down PCs</w:t>
      </w:r>
    </w:p>
    <w:p w14:paraId="070453EA" w14:textId="77777777" w:rsidR="00D10C00" w:rsidRDefault="00D10C00" w:rsidP="00D10C00"/>
    <w:p w14:paraId="4C13DA66" w14:textId="0D2CEDEB" w:rsidR="00D10C00" w:rsidRDefault="00D10C00" w:rsidP="00D10C00">
      <w:pPr>
        <w:pStyle w:val="Heading2"/>
      </w:pPr>
      <w:bookmarkStart w:id="394" w:name="_Toc167959133"/>
      <w:r>
        <w:t>3.4.1 PC Shutdown</w:t>
      </w:r>
      <w:bookmarkEnd w:id="394"/>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4"/>
        <w:gridCol w:w="4666"/>
      </w:tblGrid>
      <w:tr w:rsidR="00D10C00" w14:paraId="59C646CA"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30AE6335" w14:textId="77777777" w:rsidR="00D10C00" w:rsidRDefault="00D10C00" w:rsidP="00604625">
            <w:pPr>
              <w:rPr>
                <w:b/>
                <w:sz w:val="28"/>
                <w:szCs w:val="28"/>
              </w:rPr>
            </w:pPr>
            <w:r>
              <w:rPr>
                <w:b/>
                <w:sz w:val="28"/>
                <w:szCs w:val="28"/>
              </w:rPr>
              <w:t>Title</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2D20AE2A" w14:textId="2E195DF3" w:rsidR="00D10C00" w:rsidRDefault="00D10C00" w:rsidP="00604625">
            <w:r>
              <w:t>PC shutdown</w:t>
            </w:r>
          </w:p>
        </w:tc>
      </w:tr>
      <w:tr w:rsidR="00D10C00" w14:paraId="520AA423"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2696A2CE" w14:textId="77777777" w:rsidR="00D10C00" w:rsidRDefault="00D10C00" w:rsidP="00604625">
            <w:pPr>
              <w:rPr>
                <w:b/>
                <w:sz w:val="28"/>
                <w:szCs w:val="28"/>
              </w:rPr>
            </w:pPr>
            <w:r>
              <w:rPr>
                <w:b/>
                <w:sz w:val="28"/>
                <w:szCs w:val="28"/>
              </w:rPr>
              <w:t>Requirement</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BF07021" w14:textId="0ED4EE05" w:rsidR="00D10C00" w:rsidRDefault="00D10C00" w:rsidP="00604625">
            <w:r>
              <w:t>PCs must be associated with ROI</w:t>
            </w:r>
          </w:p>
        </w:tc>
      </w:tr>
      <w:tr w:rsidR="00D10C00" w14:paraId="7D823DB7"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7D47C02F" w14:textId="77777777" w:rsidR="00D10C00" w:rsidRDefault="00D10C00" w:rsidP="00604625">
            <w:pPr>
              <w:rPr>
                <w:b/>
                <w:sz w:val="28"/>
                <w:szCs w:val="28"/>
              </w:rPr>
            </w:pPr>
            <w:r>
              <w:rPr>
                <w:b/>
                <w:sz w:val="28"/>
                <w:szCs w:val="28"/>
              </w:rPr>
              <w:t>Rational</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4A4B360" w14:textId="1F69364C" w:rsidR="00D10C00" w:rsidRDefault="00D10C00" w:rsidP="00604625">
            <w:r>
              <w:t>Shut down the PC</w:t>
            </w:r>
          </w:p>
        </w:tc>
      </w:tr>
      <w:tr w:rsidR="00D10C00" w14:paraId="6AA135B1"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08869F81" w14:textId="77777777" w:rsidR="00D10C00" w:rsidRDefault="00D10C00" w:rsidP="00604625">
            <w:pPr>
              <w:rPr>
                <w:b/>
                <w:sz w:val="28"/>
                <w:szCs w:val="28"/>
              </w:rPr>
            </w:pPr>
            <w:r>
              <w:rPr>
                <w:b/>
                <w:sz w:val="28"/>
                <w:szCs w:val="28"/>
              </w:rPr>
              <w:t>Restriction or Risk</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2FA1BB75" w14:textId="77777777" w:rsidR="00D10C00" w:rsidRDefault="00D10C00" w:rsidP="00604625">
            <w:r>
              <w:t xml:space="preserve"> N/A</w:t>
            </w:r>
          </w:p>
        </w:tc>
      </w:tr>
      <w:tr w:rsidR="00D10C00" w14:paraId="5D68F77F"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4595BE5D" w14:textId="77777777" w:rsidR="00D10C00" w:rsidRDefault="00D10C00" w:rsidP="00604625">
            <w:pPr>
              <w:rPr>
                <w:b/>
                <w:sz w:val="28"/>
                <w:szCs w:val="28"/>
              </w:rPr>
            </w:pPr>
            <w:r>
              <w:rPr>
                <w:b/>
                <w:sz w:val="28"/>
                <w:szCs w:val="28"/>
              </w:rPr>
              <w:t>Dependency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CB4C151" w14:textId="4A84F34E" w:rsidR="00D10C00" w:rsidRDefault="00D10C00" w:rsidP="00604625">
            <w:r>
              <w:t>Internet, PC on local network, desktop agent</w:t>
            </w:r>
          </w:p>
        </w:tc>
      </w:tr>
      <w:tr w:rsidR="00D10C00" w14:paraId="217A80D9" w14:textId="77777777" w:rsidTr="00604625">
        <w:tc>
          <w:tcPr>
            <w:tcW w:w="4684" w:type="dxa"/>
            <w:tcBorders>
              <w:top w:val="single" w:sz="4" w:space="0" w:color="000000"/>
              <w:left w:val="single" w:sz="4" w:space="0" w:color="000000"/>
              <w:bottom w:val="single" w:sz="4" w:space="0" w:color="000000"/>
              <w:right w:val="single" w:sz="4" w:space="0" w:color="000000"/>
            </w:tcBorders>
            <w:shd w:val="clear" w:color="auto" w:fill="auto"/>
          </w:tcPr>
          <w:p w14:paraId="1EEBB062" w14:textId="77777777" w:rsidR="00D10C00" w:rsidRDefault="00D10C00" w:rsidP="00604625">
            <w:pPr>
              <w:rPr>
                <w:b/>
                <w:sz w:val="28"/>
                <w:szCs w:val="28"/>
              </w:rPr>
            </w:pPr>
            <w:r>
              <w:rPr>
                <w:b/>
                <w:sz w:val="28"/>
                <w:szCs w:val="28"/>
              </w:rPr>
              <w:t>Priority</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2DA72FF" w14:textId="77777777" w:rsidR="00D10C00" w:rsidRDefault="00D10C00" w:rsidP="00604625">
            <w:pPr>
              <w:keepNext/>
            </w:pPr>
            <w:r>
              <w:t>Safety, timing</w:t>
            </w:r>
          </w:p>
        </w:tc>
      </w:tr>
    </w:tbl>
    <w:p w14:paraId="0D9FA465" w14:textId="0E63F70A" w:rsidR="00D10C00" w:rsidRDefault="00D10C00" w:rsidP="00D10C00">
      <w:pPr>
        <w:pStyle w:val="Caption"/>
        <w:jc w:val="center"/>
      </w:pPr>
      <w:bookmarkStart w:id="395" w:name="_Toc167959192"/>
      <w:r>
        <w:t xml:space="preserve">Table </w:t>
      </w:r>
      <w:r w:rsidR="00A66E71">
        <w:fldChar w:fldCharType="begin"/>
      </w:r>
      <w:r w:rsidR="00A66E71">
        <w:instrText xml:space="preserve"> SEQ Table \* ARABIC </w:instrText>
      </w:r>
      <w:r w:rsidR="00A66E71">
        <w:fldChar w:fldCharType="separate"/>
      </w:r>
      <w:r>
        <w:rPr>
          <w:noProof/>
        </w:rPr>
        <w:t>9</w:t>
      </w:r>
      <w:r w:rsidR="00A66E71">
        <w:rPr>
          <w:noProof/>
        </w:rPr>
        <w:fldChar w:fldCharType="end"/>
      </w:r>
      <w:r>
        <w:t>: PC Shutdown</w:t>
      </w:r>
      <w:bookmarkEnd w:id="395"/>
    </w:p>
    <w:p w14:paraId="787C3D42" w14:textId="77777777" w:rsidR="00D10C00" w:rsidRPr="00D10C00" w:rsidRDefault="00D10C00" w:rsidP="00D10C00"/>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10C00" w14:paraId="7025915E" w14:textId="77777777" w:rsidTr="00604625">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BD1F15E" w14:textId="22BE5D29" w:rsidR="00D10C00" w:rsidRDefault="00D10C00" w:rsidP="00604625">
            <w:pPr>
              <w:rPr>
                <w:b/>
                <w:sz w:val="28"/>
                <w:szCs w:val="28"/>
              </w:rPr>
            </w:pPr>
            <w:r>
              <w:rPr>
                <w:b/>
                <w:sz w:val="28"/>
                <w:szCs w:val="28"/>
              </w:rPr>
              <w:t>PC Shutdown</w:t>
            </w:r>
          </w:p>
        </w:tc>
      </w:tr>
      <w:tr w:rsidR="00D10C00" w14:paraId="6D20DAB9"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C46A47A" w14:textId="77777777" w:rsidR="00D10C00" w:rsidRDefault="00D10C00" w:rsidP="00604625">
            <w:pPr>
              <w:rPr>
                <w:b/>
                <w:sz w:val="28"/>
                <w:szCs w:val="28"/>
              </w:rPr>
            </w:pPr>
            <w:r>
              <w:rPr>
                <w:b/>
                <w:sz w:val="28"/>
                <w:szCs w:val="28"/>
              </w:rPr>
              <w:lastRenderedPageBreak/>
              <w:t>Actor</w:t>
            </w:r>
          </w:p>
        </w:tc>
      </w:tr>
      <w:tr w:rsidR="00D10C00" w14:paraId="16D392A8"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073D588" w14:textId="21AD747A" w:rsidR="00D10C00" w:rsidRDefault="00D10C00" w:rsidP="00604625">
            <w:pPr>
              <w:numPr>
                <w:ilvl w:val="0"/>
                <w:numId w:val="5"/>
              </w:numPr>
              <w:pBdr>
                <w:top w:val="nil"/>
                <w:left w:val="nil"/>
                <w:bottom w:val="nil"/>
                <w:right w:val="nil"/>
                <w:between w:val="nil"/>
              </w:pBdr>
              <w:spacing w:after="60"/>
              <w:rPr>
                <w:color w:val="000000"/>
                <w:sz w:val="22"/>
                <w:szCs w:val="22"/>
              </w:rPr>
            </w:pPr>
            <w:r>
              <w:rPr>
                <w:color w:val="000000"/>
                <w:sz w:val="22"/>
                <w:szCs w:val="22"/>
              </w:rPr>
              <w:t>IoT Platform, IoT Box, PC</w:t>
            </w:r>
          </w:p>
        </w:tc>
      </w:tr>
      <w:tr w:rsidR="00D10C00" w14:paraId="2720CB56"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4DADFF1D" w14:textId="77777777" w:rsidR="00D10C00" w:rsidRDefault="00D10C00" w:rsidP="00604625">
            <w:pPr>
              <w:rPr>
                <w:b/>
                <w:sz w:val="28"/>
                <w:szCs w:val="28"/>
              </w:rPr>
            </w:pPr>
            <w:r>
              <w:rPr>
                <w:b/>
                <w:sz w:val="28"/>
                <w:szCs w:val="28"/>
              </w:rPr>
              <w:t>Preconditions</w:t>
            </w:r>
          </w:p>
        </w:tc>
      </w:tr>
      <w:tr w:rsidR="00D10C00" w14:paraId="25E887E7"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02566E1" w14:textId="1FB54BB6" w:rsidR="00D10C00" w:rsidRDefault="00D10C00" w:rsidP="00604625">
            <w:pPr>
              <w:numPr>
                <w:ilvl w:val="0"/>
                <w:numId w:val="5"/>
              </w:numPr>
              <w:pBdr>
                <w:top w:val="nil"/>
                <w:left w:val="nil"/>
                <w:bottom w:val="nil"/>
                <w:right w:val="nil"/>
                <w:between w:val="nil"/>
              </w:pBdr>
              <w:spacing w:after="60"/>
              <w:rPr>
                <w:color w:val="000000"/>
                <w:sz w:val="22"/>
                <w:szCs w:val="22"/>
              </w:rPr>
            </w:pPr>
            <w:r>
              <w:t>PCs must be associated with a ROI and with the IoT Platform</w:t>
            </w:r>
          </w:p>
        </w:tc>
      </w:tr>
      <w:tr w:rsidR="00D10C00" w14:paraId="2BCB66A1"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64B26B4D" w14:textId="77777777" w:rsidR="00D10C00" w:rsidRDefault="00D10C00" w:rsidP="00604625">
            <w:pPr>
              <w:rPr>
                <w:b/>
                <w:sz w:val="28"/>
                <w:szCs w:val="28"/>
              </w:rPr>
            </w:pPr>
            <w:r>
              <w:rPr>
                <w:b/>
                <w:sz w:val="28"/>
                <w:szCs w:val="28"/>
              </w:rPr>
              <w:t>Basic flow</w:t>
            </w:r>
          </w:p>
        </w:tc>
      </w:tr>
      <w:tr w:rsidR="00D10C00" w14:paraId="196949E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352CF96B" w14:textId="06C59B83" w:rsidR="00D10C00" w:rsidRDefault="00D10C00" w:rsidP="00604625">
            <w:pPr>
              <w:numPr>
                <w:ilvl w:val="0"/>
                <w:numId w:val="7"/>
              </w:numPr>
              <w:pBdr>
                <w:top w:val="nil"/>
                <w:left w:val="nil"/>
                <w:bottom w:val="nil"/>
                <w:right w:val="nil"/>
                <w:between w:val="nil"/>
              </w:pBdr>
              <w:spacing w:after="60"/>
              <w:rPr>
                <w:color w:val="000000"/>
                <w:sz w:val="22"/>
                <w:szCs w:val="22"/>
              </w:rPr>
            </w:pPr>
            <w:r>
              <w:t>PCs must receive status from IoT Platform</w:t>
            </w:r>
          </w:p>
        </w:tc>
      </w:tr>
      <w:tr w:rsidR="00D10C00" w14:paraId="4B79ACE4"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745CA95" w14:textId="77777777" w:rsidR="00D10C00" w:rsidRDefault="00D10C00" w:rsidP="00604625">
            <w:pPr>
              <w:rPr>
                <w:b/>
                <w:sz w:val="28"/>
                <w:szCs w:val="28"/>
              </w:rPr>
            </w:pPr>
            <w:r>
              <w:rPr>
                <w:b/>
                <w:sz w:val="28"/>
                <w:szCs w:val="28"/>
              </w:rPr>
              <w:t>Alternate flows</w:t>
            </w:r>
          </w:p>
        </w:tc>
      </w:tr>
      <w:tr w:rsidR="00D10C00" w14:paraId="5FC73842"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5EA7CEC" w14:textId="77777777" w:rsidR="00D10C00" w:rsidRDefault="00D10C00" w:rsidP="00604625">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D10C00" w14:paraId="6450ACC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8C62399" w14:textId="77777777" w:rsidR="00D10C00" w:rsidRDefault="00D10C00" w:rsidP="00604625">
            <w:pPr>
              <w:rPr>
                <w:b/>
                <w:sz w:val="28"/>
                <w:szCs w:val="28"/>
              </w:rPr>
            </w:pPr>
            <w:r>
              <w:rPr>
                <w:b/>
                <w:sz w:val="28"/>
                <w:szCs w:val="28"/>
              </w:rPr>
              <w:t>Post Condition</w:t>
            </w:r>
          </w:p>
        </w:tc>
      </w:tr>
      <w:tr w:rsidR="00D10C00" w14:paraId="193955BC"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06021702" w14:textId="0EEFC06F" w:rsidR="00D10C00" w:rsidRDefault="00D10C00" w:rsidP="00604625">
            <w:pPr>
              <w:keepNext/>
              <w:numPr>
                <w:ilvl w:val="0"/>
                <w:numId w:val="6"/>
              </w:numPr>
              <w:pBdr>
                <w:top w:val="nil"/>
                <w:left w:val="nil"/>
                <w:bottom w:val="nil"/>
                <w:right w:val="nil"/>
                <w:between w:val="nil"/>
              </w:pBdr>
              <w:spacing w:after="60"/>
              <w:rPr>
                <w:color w:val="000000"/>
                <w:sz w:val="22"/>
                <w:szCs w:val="22"/>
              </w:rPr>
            </w:pPr>
            <w:r>
              <w:rPr>
                <w:color w:val="000000"/>
                <w:sz w:val="22"/>
                <w:szCs w:val="22"/>
              </w:rPr>
              <w:t>Switches shutdown if mode is auto</w:t>
            </w:r>
          </w:p>
        </w:tc>
      </w:tr>
    </w:tbl>
    <w:p w14:paraId="479AD501" w14:textId="7F6A0646" w:rsidR="00D10C00" w:rsidRPr="00D51BE9" w:rsidRDefault="00D10C00" w:rsidP="00D10C00">
      <w:pPr>
        <w:pStyle w:val="Caption"/>
        <w:jc w:val="center"/>
      </w:pPr>
      <w:bookmarkStart w:id="396" w:name="_Toc167959193"/>
      <w:r>
        <w:t xml:space="preserve">Table </w:t>
      </w:r>
      <w:r w:rsidR="00A66E71">
        <w:fldChar w:fldCharType="begin"/>
      </w:r>
      <w:r w:rsidR="00A66E71">
        <w:instrText xml:space="preserve"> SEQ Table \* ARABIC </w:instrText>
      </w:r>
      <w:r w:rsidR="00A66E71">
        <w:fldChar w:fldCharType="separate"/>
      </w:r>
      <w:r>
        <w:rPr>
          <w:noProof/>
        </w:rPr>
        <w:t>10</w:t>
      </w:r>
      <w:r w:rsidR="00A66E71">
        <w:rPr>
          <w:noProof/>
        </w:rPr>
        <w:fldChar w:fldCharType="end"/>
      </w:r>
      <w:r>
        <w:t>: PC Shutdown Use case 1</w:t>
      </w:r>
      <w:bookmarkEnd w:id="396"/>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10C00" w14:paraId="4BD662A7" w14:textId="77777777" w:rsidTr="00604625">
        <w:trPr>
          <w:trHeight w:val="509"/>
        </w:trPr>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C54CA01" w14:textId="77777777" w:rsidR="00D10C00" w:rsidRDefault="00D10C00" w:rsidP="00604625">
            <w:pPr>
              <w:rPr>
                <w:b/>
                <w:sz w:val="28"/>
                <w:szCs w:val="28"/>
              </w:rPr>
            </w:pPr>
            <w:r>
              <w:rPr>
                <w:b/>
                <w:sz w:val="28"/>
                <w:szCs w:val="28"/>
              </w:rPr>
              <w:t>PC Shutdown</w:t>
            </w:r>
          </w:p>
        </w:tc>
      </w:tr>
      <w:tr w:rsidR="00D10C00" w14:paraId="061A870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A9375C9" w14:textId="77777777" w:rsidR="00D10C00" w:rsidRDefault="00D10C00" w:rsidP="00604625">
            <w:pPr>
              <w:rPr>
                <w:b/>
                <w:sz w:val="28"/>
                <w:szCs w:val="28"/>
              </w:rPr>
            </w:pPr>
            <w:r>
              <w:rPr>
                <w:b/>
                <w:sz w:val="28"/>
                <w:szCs w:val="28"/>
              </w:rPr>
              <w:t>Actor</w:t>
            </w:r>
          </w:p>
        </w:tc>
      </w:tr>
      <w:tr w:rsidR="00D10C00" w14:paraId="3425533D"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42BBA7E8" w14:textId="77777777" w:rsidR="00D10C00" w:rsidRDefault="00D10C00" w:rsidP="00604625">
            <w:pPr>
              <w:numPr>
                <w:ilvl w:val="0"/>
                <w:numId w:val="5"/>
              </w:numPr>
              <w:pBdr>
                <w:top w:val="nil"/>
                <w:left w:val="nil"/>
                <w:bottom w:val="nil"/>
                <w:right w:val="nil"/>
                <w:between w:val="nil"/>
              </w:pBdr>
              <w:spacing w:after="60"/>
              <w:rPr>
                <w:color w:val="000000"/>
                <w:sz w:val="22"/>
                <w:szCs w:val="22"/>
              </w:rPr>
            </w:pPr>
            <w:r>
              <w:rPr>
                <w:color w:val="000000"/>
                <w:sz w:val="22"/>
                <w:szCs w:val="22"/>
              </w:rPr>
              <w:t>IoT Platform, IoT Box, PC</w:t>
            </w:r>
          </w:p>
        </w:tc>
      </w:tr>
      <w:tr w:rsidR="00D10C00" w14:paraId="1E59B075"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6F70A7A" w14:textId="77777777" w:rsidR="00D10C00" w:rsidRDefault="00D10C00" w:rsidP="00604625">
            <w:pPr>
              <w:rPr>
                <w:b/>
                <w:sz w:val="28"/>
                <w:szCs w:val="28"/>
              </w:rPr>
            </w:pPr>
            <w:r>
              <w:rPr>
                <w:b/>
                <w:sz w:val="28"/>
                <w:szCs w:val="28"/>
              </w:rPr>
              <w:t>Preconditions</w:t>
            </w:r>
          </w:p>
        </w:tc>
      </w:tr>
      <w:tr w:rsidR="00D10C00" w14:paraId="4D620CD2"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1D32C94" w14:textId="77777777" w:rsidR="00D10C00" w:rsidRDefault="00D10C00" w:rsidP="00604625">
            <w:pPr>
              <w:numPr>
                <w:ilvl w:val="0"/>
                <w:numId w:val="5"/>
              </w:numPr>
              <w:pBdr>
                <w:top w:val="nil"/>
                <w:left w:val="nil"/>
                <w:bottom w:val="nil"/>
                <w:right w:val="nil"/>
                <w:between w:val="nil"/>
              </w:pBdr>
              <w:spacing w:after="60"/>
              <w:rPr>
                <w:color w:val="000000"/>
                <w:sz w:val="22"/>
                <w:szCs w:val="22"/>
              </w:rPr>
            </w:pPr>
            <w:r>
              <w:t>PCs must be associated with a ROI and with the IoT Platform</w:t>
            </w:r>
          </w:p>
        </w:tc>
      </w:tr>
      <w:tr w:rsidR="00D10C00" w14:paraId="27F270DE"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4592B339" w14:textId="77777777" w:rsidR="00D10C00" w:rsidRDefault="00D10C00" w:rsidP="00604625">
            <w:pPr>
              <w:rPr>
                <w:b/>
                <w:sz w:val="28"/>
                <w:szCs w:val="28"/>
              </w:rPr>
            </w:pPr>
            <w:r>
              <w:rPr>
                <w:b/>
                <w:sz w:val="28"/>
                <w:szCs w:val="28"/>
              </w:rPr>
              <w:t>Basic flow</w:t>
            </w:r>
          </w:p>
        </w:tc>
      </w:tr>
      <w:tr w:rsidR="00D10C00" w14:paraId="3B8CB809"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AE0C25A" w14:textId="77777777" w:rsidR="00D10C00" w:rsidRDefault="00D10C00" w:rsidP="00604625">
            <w:pPr>
              <w:numPr>
                <w:ilvl w:val="0"/>
                <w:numId w:val="7"/>
              </w:numPr>
              <w:pBdr>
                <w:top w:val="nil"/>
                <w:left w:val="nil"/>
                <w:bottom w:val="nil"/>
                <w:right w:val="nil"/>
                <w:between w:val="nil"/>
              </w:pBdr>
              <w:spacing w:after="60"/>
              <w:rPr>
                <w:color w:val="000000"/>
                <w:sz w:val="22"/>
                <w:szCs w:val="22"/>
              </w:rPr>
            </w:pPr>
            <w:r>
              <w:t>PCs must receive status from IoT Platform</w:t>
            </w:r>
          </w:p>
        </w:tc>
      </w:tr>
      <w:tr w:rsidR="00D10C00" w14:paraId="749F2B31"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207CF3BC" w14:textId="77777777" w:rsidR="00D10C00" w:rsidRDefault="00D10C00" w:rsidP="00604625">
            <w:pPr>
              <w:rPr>
                <w:b/>
                <w:sz w:val="28"/>
                <w:szCs w:val="28"/>
              </w:rPr>
            </w:pPr>
            <w:r>
              <w:rPr>
                <w:b/>
                <w:sz w:val="28"/>
                <w:szCs w:val="28"/>
              </w:rPr>
              <w:t>Alternate flows</w:t>
            </w:r>
          </w:p>
        </w:tc>
      </w:tr>
      <w:tr w:rsidR="00D10C00" w14:paraId="1C5E93F6"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1948E3F9" w14:textId="77777777" w:rsidR="00D10C00" w:rsidRDefault="00D10C00" w:rsidP="00604625">
            <w:pPr>
              <w:numPr>
                <w:ilvl w:val="0"/>
                <w:numId w:val="7"/>
              </w:numPr>
              <w:pBdr>
                <w:top w:val="nil"/>
                <w:left w:val="nil"/>
                <w:bottom w:val="nil"/>
                <w:right w:val="nil"/>
                <w:between w:val="nil"/>
              </w:pBdr>
              <w:spacing w:after="60"/>
              <w:rPr>
                <w:color w:val="000000"/>
                <w:sz w:val="22"/>
                <w:szCs w:val="22"/>
              </w:rPr>
            </w:pPr>
            <w:r>
              <w:rPr>
                <w:color w:val="000000"/>
                <w:sz w:val="22"/>
                <w:szCs w:val="22"/>
              </w:rPr>
              <w:t>N/A</w:t>
            </w:r>
          </w:p>
        </w:tc>
      </w:tr>
      <w:tr w:rsidR="00D10C00" w14:paraId="1FF4AD03"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735F094C" w14:textId="77777777" w:rsidR="00D10C00" w:rsidRDefault="00D10C00" w:rsidP="00604625">
            <w:pPr>
              <w:rPr>
                <w:b/>
                <w:sz w:val="28"/>
                <w:szCs w:val="28"/>
              </w:rPr>
            </w:pPr>
            <w:r>
              <w:rPr>
                <w:b/>
                <w:sz w:val="28"/>
                <w:szCs w:val="28"/>
              </w:rPr>
              <w:t>Post Condition</w:t>
            </w:r>
          </w:p>
        </w:tc>
      </w:tr>
      <w:tr w:rsidR="00D10C00" w14:paraId="3028B1EF" w14:textId="77777777" w:rsidTr="00604625">
        <w:tc>
          <w:tcPr>
            <w:tcW w:w="9350" w:type="dxa"/>
            <w:tcBorders>
              <w:top w:val="single" w:sz="4" w:space="0" w:color="000000"/>
              <w:left w:val="single" w:sz="4" w:space="0" w:color="000000"/>
              <w:bottom w:val="single" w:sz="4" w:space="0" w:color="000000"/>
              <w:right w:val="single" w:sz="4" w:space="0" w:color="000000"/>
            </w:tcBorders>
            <w:shd w:val="clear" w:color="auto" w:fill="auto"/>
          </w:tcPr>
          <w:p w14:paraId="089DFE12" w14:textId="19929FE0" w:rsidR="00D10C00" w:rsidRDefault="00D10C00" w:rsidP="00604625">
            <w:pPr>
              <w:keepNext/>
              <w:numPr>
                <w:ilvl w:val="0"/>
                <w:numId w:val="6"/>
              </w:numPr>
              <w:pBdr>
                <w:top w:val="nil"/>
                <w:left w:val="nil"/>
                <w:bottom w:val="nil"/>
                <w:right w:val="nil"/>
                <w:between w:val="nil"/>
              </w:pBdr>
              <w:spacing w:after="60"/>
              <w:rPr>
                <w:color w:val="000000"/>
                <w:sz w:val="22"/>
                <w:szCs w:val="22"/>
              </w:rPr>
            </w:pPr>
            <w:r>
              <w:rPr>
                <w:color w:val="000000"/>
                <w:sz w:val="22"/>
                <w:szCs w:val="22"/>
              </w:rPr>
              <w:t>Switches stay on if mode is manual</w:t>
            </w:r>
          </w:p>
        </w:tc>
      </w:tr>
    </w:tbl>
    <w:p w14:paraId="642A23F3" w14:textId="2600B389" w:rsidR="007A0B0A" w:rsidRPr="00135F1B" w:rsidRDefault="00D10C00" w:rsidP="00D10C00">
      <w:pPr>
        <w:pStyle w:val="Caption"/>
        <w:jc w:val="center"/>
      </w:pPr>
      <w:bookmarkStart w:id="397" w:name="_Toc167959194"/>
      <w:r>
        <w:t xml:space="preserve">Table </w:t>
      </w:r>
      <w:r w:rsidR="00A66E71">
        <w:fldChar w:fldCharType="begin"/>
      </w:r>
      <w:r w:rsidR="00A66E71">
        <w:instrText xml:space="preserve"> SEQ Table \* ARABIC </w:instrText>
      </w:r>
      <w:r w:rsidR="00A66E71">
        <w:fldChar w:fldCharType="separate"/>
      </w:r>
      <w:r>
        <w:rPr>
          <w:noProof/>
        </w:rPr>
        <w:t>11</w:t>
      </w:r>
      <w:r w:rsidR="00A66E71">
        <w:rPr>
          <w:noProof/>
        </w:rPr>
        <w:fldChar w:fldCharType="end"/>
      </w:r>
      <w:r>
        <w:t>: PC Shutdown use case 2</w:t>
      </w:r>
      <w:bookmarkEnd w:id="397"/>
    </w:p>
    <w:p w14:paraId="0C5B745D" w14:textId="77777777" w:rsidR="00A52BB1" w:rsidRDefault="00A52BB1">
      <w:pPr>
        <w:pStyle w:val="Heading1"/>
        <w:rPr>
          <w:rFonts w:ascii="Times New Roman" w:eastAsia="Times New Roman" w:hAnsi="Times New Roman" w:cs="Times New Roman"/>
          <w:b w:val="0"/>
        </w:rPr>
      </w:pPr>
    </w:p>
    <w:p w14:paraId="2B8BC2B1" w14:textId="77777777" w:rsidR="00A52BB1" w:rsidRDefault="00A52BB1">
      <w:pPr>
        <w:pStyle w:val="Heading1"/>
        <w:rPr>
          <w:rFonts w:ascii="Times New Roman" w:eastAsia="Times New Roman" w:hAnsi="Times New Roman" w:cs="Times New Roman"/>
          <w:b w:val="0"/>
          <w:sz w:val="76"/>
          <w:szCs w:val="76"/>
        </w:rPr>
      </w:pPr>
    </w:p>
    <w:p w14:paraId="2BB8CEE7" w14:textId="77777777" w:rsidR="00A52BB1" w:rsidRDefault="00383C48">
      <w:pPr>
        <w:pStyle w:val="Heading1"/>
        <w:rPr>
          <w:rFonts w:ascii="Times New Roman" w:eastAsia="Times New Roman" w:hAnsi="Times New Roman" w:cs="Times New Roman"/>
          <w:b w:val="0"/>
          <w:sz w:val="96"/>
          <w:szCs w:val="96"/>
        </w:rPr>
      </w:pPr>
      <w:bookmarkStart w:id="398" w:name="_Toc167959134"/>
      <w:r>
        <w:rPr>
          <w:rFonts w:ascii="Times New Roman" w:eastAsia="Times New Roman" w:hAnsi="Times New Roman" w:cs="Times New Roman"/>
          <w:b w:val="0"/>
          <w:sz w:val="96"/>
          <w:szCs w:val="96"/>
        </w:rPr>
        <w:t>Chapter 4</w:t>
      </w:r>
      <w:bookmarkEnd w:id="398"/>
    </w:p>
    <w:p w14:paraId="6BE63C26" w14:textId="77777777" w:rsidR="00A52BB1" w:rsidRDefault="00383C48">
      <w:pPr>
        <w:pStyle w:val="Heading1"/>
        <w:rPr>
          <w:rFonts w:ascii="Times New Roman" w:eastAsia="Times New Roman" w:hAnsi="Times New Roman" w:cs="Times New Roman"/>
        </w:rPr>
      </w:pPr>
      <w:bookmarkStart w:id="399" w:name="_Toc167959135"/>
      <w:r>
        <w:rPr>
          <w:rFonts w:ascii="Times New Roman" w:eastAsia="Times New Roman" w:hAnsi="Times New Roman" w:cs="Times New Roman"/>
        </w:rPr>
        <w:t>System Design</w:t>
      </w:r>
      <w:bookmarkEnd w:id="399"/>
    </w:p>
    <w:p w14:paraId="7A9E5B89" w14:textId="77777777" w:rsidR="00A52BB1" w:rsidRDefault="00A52BB1">
      <w:pPr>
        <w:pStyle w:val="Heading1"/>
        <w:rPr>
          <w:rFonts w:ascii="Times New Roman" w:eastAsia="Times New Roman" w:hAnsi="Times New Roman" w:cs="Times New Roman"/>
          <w:b w:val="0"/>
          <w:sz w:val="76"/>
          <w:szCs w:val="76"/>
        </w:rPr>
      </w:pPr>
    </w:p>
    <w:p w14:paraId="282A9FF7" w14:textId="77777777" w:rsidR="00A52BB1" w:rsidRDefault="00A52BB1">
      <w:pPr>
        <w:pStyle w:val="Heading1"/>
        <w:rPr>
          <w:rFonts w:ascii="Times New Roman" w:eastAsia="Times New Roman" w:hAnsi="Times New Roman" w:cs="Times New Roman"/>
          <w:b w:val="0"/>
          <w:sz w:val="76"/>
          <w:szCs w:val="76"/>
        </w:rPr>
      </w:pPr>
    </w:p>
    <w:p w14:paraId="064790B0" w14:textId="77777777" w:rsidR="00A52BB1" w:rsidRDefault="00A52BB1">
      <w:pPr>
        <w:pStyle w:val="Heading1"/>
        <w:rPr>
          <w:rFonts w:ascii="Times New Roman" w:eastAsia="Times New Roman" w:hAnsi="Times New Roman" w:cs="Times New Roman"/>
          <w:b w:val="0"/>
          <w:sz w:val="76"/>
          <w:szCs w:val="76"/>
        </w:rPr>
      </w:pPr>
    </w:p>
    <w:p w14:paraId="02866E22" w14:textId="77777777" w:rsidR="00A52BB1" w:rsidRDefault="00A52BB1">
      <w:pPr>
        <w:pStyle w:val="Heading1"/>
        <w:rPr>
          <w:rFonts w:ascii="Times New Roman" w:eastAsia="Times New Roman" w:hAnsi="Times New Roman" w:cs="Times New Roman"/>
          <w:b w:val="0"/>
          <w:sz w:val="76"/>
          <w:szCs w:val="76"/>
        </w:rPr>
      </w:pPr>
    </w:p>
    <w:p w14:paraId="7A3BB8AF" w14:textId="77777777" w:rsidR="00A52BB1" w:rsidRDefault="00A52BB1">
      <w:pPr>
        <w:pStyle w:val="Heading1"/>
        <w:rPr>
          <w:rFonts w:ascii="Times New Roman" w:eastAsia="Times New Roman" w:hAnsi="Times New Roman" w:cs="Times New Roman"/>
          <w:b w:val="0"/>
          <w:sz w:val="76"/>
          <w:szCs w:val="76"/>
        </w:rPr>
      </w:pPr>
    </w:p>
    <w:p w14:paraId="60290377" w14:textId="77777777" w:rsidR="00A52BB1" w:rsidRDefault="00A52BB1">
      <w:pPr>
        <w:pStyle w:val="Heading1"/>
        <w:rPr>
          <w:rFonts w:ascii="Times New Roman" w:eastAsia="Times New Roman" w:hAnsi="Times New Roman" w:cs="Times New Roman"/>
          <w:b w:val="0"/>
          <w:sz w:val="76"/>
          <w:szCs w:val="76"/>
        </w:rPr>
      </w:pPr>
    </w:p>
    <w:p w14:paraId="2076E0BF" w14:textId="77777777" w:rsidR="00A52BB1" w:rsidRDefault="00A52BB1"/>
    <w:p w14:paraId="0B98C42D" w14:textId="77777777" w:rsidR="00A52BB1" w:rsidRDefault="00A52BB1">
      <w:pPr>
        <w:pBdr>
          <w:top w:val="nil"/>
          <w:left w:val="nil"/>
          <w:bottom w:val="nil"/>
          <w:right w:val="nil"/>
          <w:between w:val="nil"/>
        </w:pBdr>
        <w:spacing w:line="360" w:lineRule="auto"/>
        <w:rPr>
          <w:b/>
          <w:color w:val="000000"/>
          <w:sz w:val="40"/>
          <w:szCs w:val="40"/>
        </w:rPr>
      </w:pPr>
    </w:p>
    <w:p w14:paraId="7EAA9C14" w14:textId="77777777" w:rsidR="00A52BB1" w:rsidRDefault="00A52BB1">
      <w:pPr>
        <w:pBdr>
          <w:top w:val="nil"/>
          <w:left w:val="nil"/>
          <w:bottom w:val="nil"/>
          <w:right w:val="nil"/>
          <w:between w:val="nil"/>
        </w:pBdr>
        <w:spacing w:line="360" w:lineRule="auto"/>
        <w:rPr>
          <w:b/>
          <w:color w:val="000000"/>
          <w:sz w:val="40"/>
          <w:szCs w:val="40"/>
        </w:rPr>
      </w:pPr>
    </w:p>
    <w:p w14:paraId="7232B222" w14:textId="77777777" w:rsidR="00A52BB1" w:rsidRDefault="00383C48">
      <w:pPr>
        <w:pBdr>
          <w:top w:val="nil"/>
          <w:left w:val="nil"/>
          <w:bottom w:val="nil"/>
          <w:right w:val="nil"/>
          <w:between w:val="nil"/>
        </w:pBdr>
        <w:spacing w:line="360" w:lineRule="auto"/>
        <w:rPr>
          <w:color w:val="000000"/>
          <w:sz w:val="40"/>
          <w:szCs w:val="40"/>
        </w:rPr>
      </w:pPr>
      <w:r>
        <w:rPr>
          <w:b/>
          <w:color w:val="000000"/>
          <w:sz w:val="40"/>
          <w:szCs w:val="40"/>
        </w:rPr>
        <w:lastRenderedPageBreak/>
        <w:t xml:space="preserve">Chapter 4: </w:t>
      </w:r>
      <w:r>
        <w:rPr>
          <w:color w:val="000000"/>
          <w:sz w:val="40"/>
          <w:szCs w:val="40"/>
        </w:rPr>
        <w:t xml:space="preserve">System Design </w:t>
      </w:r>
    </w:p>
    <w:p w14:paraId="409316DC" w14:textId="16A80755" w:rsidR="00A52BB1" w:rsidRDefault="00DC4B16" w:rsidP="00DC4B16">
      <w:pPr>
        <w:spacing w:line="360" w:lineRule="auto"/>
        <w:jc w:val="both"/>
      </w:pPr>
      <w:r w:rsidRPr="00DC4B16">
        <w:t>This chapter delves into the intricate design</w:t>
      </w:r>
      <w:r w:rsidR="0043170C">
        <w:t xml:space="preserve"> and architecture</w:t>
      </w:r>
      <w:r w:rsidRPr="00DC4B16">
        <w:t xml:space="preserve"> of the IoT-based electricity conservation system. Here, we explore the </w:t>
      </w:r>
      <w:r w:rsidR="00B4022C">
        <w:t xml:space="preserve">sequence </w:t>
      </w:r>
      <w:r w:rsidRPr="00DC4B16">
        <w:t xml:space="preserve">and </w:t>
      </w:r>
      <w:r w:rsidR="00B4022C">
        <w:t>flow of the system</w:t>
      </w:r>
      <w:r w:rsidRPr="00DC4B16">
        <w:t xml:space="preserve"> that work</w:t>
      </w:r>
      <w:r w:rsidR="00B4022C">
        <w:t>s</w:t>
      </w:r>
      <w:r w:rsidRPr="00DC4B16">
        <w:t xml:space="preserve"> seamlessly to achieve efficient energy management in </w:t>
      </w:r>
      <w:del w:id="400" w:author="Ahmad Imran" w:date="2024-06-13T13:21:00Z">
        <w:r w:rsidRPr="00DC4B16" w:rsidDel="00CA2BFA">
          <w:delText>laboratory environments</w:delText>
        </w:r>
      </w:del>
      <w:ins w:id="401" w:author="Ahmad Imran" w:date="2024-06-13T13:21:00Z">
        <w:r w:rsidR="00CA2BFA">
          <w:t>buildings</w:t>
        </w:r>
      </w:ins>
      <w:r w:rsidR="003549D4">
        <w:t>, along with the database schema</w:t>
      </w:r>
      <w:r w:rsidRPr="00DC4B16">
        <w:t>.</w:t>
      </w:r>
    </w:p>
    <w:p w14:paraId="65E0DD65" w14:textId="77777777" w:rsidR="00A52BB1" w:rsidRDefault="00A52BB1">
      <w:pPr>
        <w:spacing w:line="360" w:lineRule="auto"/>
        <w:jc w:val="both"/>
      </w:pPr>
    </w:p>
    <w:p w14:paraId="7E9A65F9" w14:textId="77777777" w:rsidR="00A52BB1" w:rsidRDefault="00A52BB1">
      <w:pPr>
        <w:spacing w:line="360" w:lineRule="auto"/>
        <w:jc w:val="both"/>
      </w:pPr>
    </w:p>
    <w:p w14:paraId="0446EC15" w14:textId="77777777" w:rsidR="00A52BB1" w:rsidRDefault="00383C48">
      <w:pPr>
        <w:pStyle w:val="Heading2"/>
        <w:numPr>
          <w:ilvl w:val="1"/>
          <w:numId w:val="3"/>
        </w:numPr>
        <w:rPr>
          <w:rFonts w:eastAsia="Times New Roman" w:cs="Times New Roman"/>
        </w:rPr>
      </w:pPr>
      <w:bookmarkStart w:id="402" w:name="_Toc167959136"/>
      <w:r>
        <w:rPr>
          <w:rFonts w:eastAsia="Times New Roman" w:cs="Times New Roman"/>
        </w:rPr>
        <w:t>Architecture Diagram</w:t>
      </w:r>
      <w:bookmarkEnd w:id="402"/>
    </w:p>
    <w:p w14:paraId="59A2A2AC" w14:textId="77777777" w:rsidR="00F22D91" w:rsidRDefault="00F22D91">
      <w:pPr>
        <w:keepNext/>
        <w:spacing w:line="360" w:lineRule="auto"/>
        <w:jc w:val="both"/>
        <w:rPr>
          <w:noProof/>
        </w:rPr>
      </w:pPr>
    </w:p>
    <w:p w14:paraId="67937B65" w14:textId="42C34E60" w:rsidR="00A52BB1" w:rsidRDefault="00F22D91" w:rsidP="00F22D91">
      <w:pPr>
        <w:keepNext/>
        <w:spacing w:line="360" w:lineRule="auto"/>
        <w:jc w:val="center"/>
      </w:pPr>
      <w:r>
        <w:rPr>
          <w:noProof/>
        </w:rPr>
        <w:drawing>
          <wp:inline distT="0" distB="0" distL="0" distR="0" wp14:anchorId="61B1CC43" wp14:editId="35325D1E">
            <wp:extent cx="5676900" cy="4737864"/>
            <wp:effectExtent l="0" t="0" r="0" b="5715"/>
            <wp:docPr id="14419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60050" name="Picture 1441960050"/>
                    <pic:cNvPicPr/>
                  </pic:nvPicPr>
                  <pic:blipFill rotWithShape="1">
                    <a:blip r:embed="rId15">
                      <a:extLst>
                        <a:ext uri="{28A0092B-C50C-407E-A947-70E740481C1C}">
                          <a14:useLocalDpi xmlns:a14="http://schemas.microsoft.com/office/drawing/2010/main" val="0"/>
                        </a:ext>
                      </a:extLst>
                    </a:blip>
                    <a:srcRect l="20673" t="7013" r="15385" b="12448"/>
                    <a:stretch/>
                  </pic:blipFill>
                  <pic:spPr bwMode="auto">
                    <a:xfrm>
                      <a:off x="0" y="0"/>
                      <a:ext cx="5687087" cy="4746366"/>
                    </a:xfrm>
                    <a:prstGeom prst="rect">
                      <a:avLst/>
                    </a:prstGeom>
                    <a:ln>
                      <a:noFill/>
                    </a:ln>
                    <a:extLst>
                      <a:ext uri="{53640926-AAD7-44D8-BBD7-CCE9431645EC}">
                        <a14:shadowObscured xmlns:a14="http://schemas.microsoft.com/office/drawing/2010/main"/>
                      </a:ext>
                    </a:extLst>
                  </pic:spPr>
                </pic:pic>
              </a:graphicData>
            </a:graphic>
          </wp:inline>
        </w:drawing>
      </w:r>
    </w:p>
    <w:p w14:paraId="15C42CC7" w14:textId="0EBDD0F8" w:rsidR="00A52BB1" w:rsidRDefault="00D10C00" w:rsidP="00D10C00">
      <w:pPr>
        <w:pStyle w:val="Caption"/>
        <w:jc w:val="center"/>
      </w:pPr>
      <w:bookmarkStart w:id="403" w:name="_Toc167959177"/>
      <w:r>
        <w:t xml:space="preserve">Figure </w:t>
      </w:r>
      <w:r w:rsidR="00A66E71">
        <w:fldChar w:fldCharType="begin"/>
      </w:r>
      <w:r w:rsidR="00A66E71">
        <w:instrText xml:space="preserve"> SEQ Figure \* ARABIC </w:instrText>
      </w:r>
      <w:r w:rsidR="00A66E71">
        <w:fldChar w:fldCharType="separate"/>
      </w:r>
      <w:r w:rsidR="00550088">
        <w:rPr>
          <w:noProof/>
        </w:rPr>
        <w:t>2</w:t>
      </w:r>
      <w:r w:rsidR="00A66E71">
        <w:rPr>
          <w:noProof/>
        </w:rPr>
        <w:fldChar w:fldCharType="end"/>
      </w:r>
      <w:r>
        <w:t>: Architecture Diagram</w:t>
      </w:r>
      <w:bookmarkEnd w:id="403"/>
    </w:p>
    <w:p w14:paraId="21F6982D" w14:textId="77777777" w:rsidR="00A52BB1" w:rsidRDefault="00A52BB1">
      <w:pPr>
        <w:spacing w:line="360" w:lineRule="auto"/>
        <w:jc w:val="both"/>
      </w:pPr>
    </w:p>
    <w:p w14:paraId="0C38AD93" w14:textId="77777777" w:rsidR="00A52BB1" w:rsidRDefault="00A52BB1">
      <w:pPr>
        <w:spacing w:line="360" w:lineRule="auto"/>
        <w:jc w:val="both"/>
      </w:pPr>
    </w:p>
    <w:p w14:paraId="7C7F9A16" w14:textId="77777777" w:rsidR="00A52BB1" w:rsidRDefault="00A52BB1">
      <w:pPr>
        <w:spacing w:line="360" w:lineRule="auto"/>
        <w:jc w:val="both"/>
      </w:pPr>
    </w:p>
    <w:p w14:paraId="4647325B" w14:textId="77777777" w:rsidR="00A52BB1" w:rsidRDefault="00383C48">
      <w:pPr>
        <w:pStyle w:val="Heading2"/>
        <w:numPr>
          <w:ilvl w:val="1"/>
          <w:numId w:val="3"/>
        </w:numPr>
        <w:rPr>
          <w:rFonts w:eastAsia="Times New Roman" w:cs="Times New Roman"/>
        </w:rPr>
      </w:pPr>
      <w:bookmarkStart w:id="404" w:name="_Toc167959137"/>
      <w:r>
        <w:rPr>
          <w:rFonts w:eastAsia="Times New Roman" w:cs="Times New Roman"/>
        </w:rPr>
        <w:lastRenderedPageBreak/>
        <w:t>Entity Relationship Diagram with data dictionary</w:t>
      </w:r>
      <w:bookmarkEnd w:id="404"/>
    </w:p>
    <w:p w14:paraId="6215EB2E" w14:textId="24A96988" w:rsidR="00F36ABC" w:rsidRDefault="0074562F" w:rsidP="00F36ABC">
      <w:pPr>
        <w:rPr>
          <w:b/>
          <w:bCs/>
        </w:rPr>
      </w:pPr>
      <w:r>
        <w:rPr>
          <w:b/>
          <w:bCs/>
        </w:rPr>
        <w:t xml:space="preserve">Area </w:t>
      </w:r>
      <w:r w:rsidR="00F36ABC" w:rsidRPr="009B244C">
        <w:rPr>
          <w:b/>
          <w:bCs/>
        </w:rPr>
        <w:t>Data:</w:t>
      </w:r>
    </w:p>
    <w:p w14:paraId="7DEC24E4" w14:textId="77777777" w:rsidR="00F36ABC" w:rsidRPr="009B244C" w:rsidRDefault="00F36ABC" w:rsidP="00F36ABC">
      <w:pPr>
        <w:rPr>
          <w:b/>
          <w:bCs/>
        </w:rPr>
      </w:pPr>
    </w:p>
    <w:tbl>
      <w:tblPr>
        <w:tblStyle w:val="TableGrid"/>
        <w:tblW w:w="0" w:type="auto"/>
        <w:tblLook w:val="04A0" w:firstRow="1" w:lastRow="0" w:firstColumn="1" w:lastColumn="0" w:noHBand="0" w:noVBand="1"/>
      </w:tblPr>
      <w:tblGrid>
        <w:gridCol w:w="1795"/>
        <w:gridCol w:w="1800"/>
        <w:gridCol w:w="5755"/>
      </w:tblGrid>
      <w:tr w:rsidR="00F36ABC" w:rsidRPr="009B244C" w14:paraId="27AE9BF9" w14:textId="77777777" w:rsidTr="00604625">
        <w:trPr>
          <w:trHeight w:val="288"/>
        </w:trPr>
        <w:tc>
          <w:tcPr>
            <w:tcW w:w="1795" w:type="dxa"/>
          </w:tcPr>
          <w:p w14:paraId="67502F38" w14:textId="77777777" w:rsidR="00F36ABC" w:rsidRPr="009B244C" w:rsidRDefault="00F36ABC" w:rsidP="00604625">
            <w:pPr>
              <w:rPr>
                <w:b/>
                <w:bCs/>
                <w:szCs w:val="24"/>
              </w:rPr>
            </w:pPr>
            <w:r w:rsidRPr="009B244C">
              <w:rPr>
                <w:b/>
                <w:bCs/>
                <w:szCs w:val="24"/>
              </w:rPr>
              <w:t>Field Name</w:t>
            </w:r>
          </w:p>
        </w:tc>
        <w:tc>
          <w:tcPr>
            <w:tcW w:w="1800" w:type="dxa"/>
          </w:tcPr>
          <w:p w14:paraId="0A3062DF" w14:textId="77777777" w:rsidR="00F36ABC" w:rsidRPr="009B244C" w:rsidRDefault="00F36ABC" w:rsidP="00604625">
            <w:pPr>
              <w:rPr>
                <w:b/>
                <w:bCs/>
                <w:szCs w:val="24"/>
              </w:rPr>
            </w:pPr>
            <w:r w:rsidRPr="009B244C">
              <w:rPr>
                <w:b/>
                <w:bCs/>
                <w:szCs w:val="24"/>
              </w:rPr>
              <w:t>Data Type</w:t>
            </w:r>
          </w:p>
        </w:tc>
        <w:tc>
          <w:tcPr>
            <w:tcW w:w="5755" w:type="dxa"/>
          </w:tcPr>
          <w:p w14:paraId="7D4DAB39" w14:textId="77777777" w:rsidR="00F36ABC" w:rsidRPr="009B244C" w:rsidRDefault="00F36ABC" w:rsidP="00604625">
            <w:pPr>
              <w:rPr>
                <w:b/>
                <w:bCs/>
                <w:szCs w:val="24"/>
              </w:rPr>
            </w:pPr>
            <w:r w:rsidRPr="009B244C">
              <w:rPr>
                <w:b/>
                <w:bCs/>
                <w:szCs w:val="24"/>
              </w:rPr>
              <w:t>Description</w:t>
            </w:r>
          </w:p>
        </w:tc>
      </w:tr>
      <w:tr w:rsidR="00F36ABC" w:rsidRPr="009B244C" w14:paraId="08599A7E" w14:textId="77777777" w:rsidTr="00604625">
        <w:trPr>
          <w:trHeight w:val="288"/>
        </w:trPr>
        <w:tc>
          <w:tcPr>
            <w:tcW w:w="1795" w:type="dxa"/>
          </w:tcPr>
          <w:p w14:paraId="70A27971" w14:textId="6F2B9F9B" w:rsidR="00F36ABC" w:rsidRPr="009B244C" w:rsidRDefault="0074562F" w:rsidP="00604625">
            <w:pPr>
              <w:rPr>
                <w:szCs w:val="24"/>
              </w:rPr>
            </w:pPr>
            <w:r>
              <w:rPr>
                <w:szCs w:val="24"/>
              </w:rPr>
              <w:t>Area</w:t>
            </w:r>
            <w:r w:rsidR="00F36ABC" w:rsidRPr="009B244C">
              <w:rPr>
                <w:szCs w:val="24"/>
              </w:rPr>
              <w:t>Name</w:t>
            </w:r>
          </w:p>
        </w:tc>
        <w:tc>
          <w:tcPr>
            <w:tcW w:w="1800" w:type="dxa"/>
          </w:tcPr>
          <w:p w14:paraId="2419EA06" w14:textId="77777777" w:rsidR="00F36ABC" w:rsidRPr="009B244C" w:rsidRDefault="00F36ABC" w:rsidP="00604625">
            <w:pPr>
              <w:rPr>
                <w:szCs w:val="24"/>
              </w:rPr>
            </w:pPr>
            <w:r w:rsidRPr="009B244C">
              <w:rPr>
                <w:szCs w:val="24"/>
              </w:rPr>
              <w:t>nvarchar</w:t>
            </w:r>
          </w:p>
        </w:tc>
        <w:tc>
          <w:tcPr>
            <w:tcW w:w="5755" w:type="dxa"/>
          </w:tcPr>
          <w:p w14:paraId="1133B955" w14:textId="2FFECBBD" w:rsidR="00F36ABC" w:rsidRPr="009B244C" w:rsidRDefault="00F36ABC" w:rsidP="00604625">
            <w:pPr>
              <w:rPr>
                <w:szCs w:val="24"/>
              </w:rPr>
            </w:pPr>
            <w:r w:rsidRPr="009B244C">
              <w:rPr>
                <w:szCs w:val="24"/>
              </w:rPr>
              <w:t xml:space="preserve">Name of </w:t>
            </w:r>
            <w:r w:rsidR="0074562F">
              <w:rPr>
                <w:szCs w:val="24"/>
              </w:rPr>
              <w:t>Area</w:t>
            </w:r>
          </w:p>
        </w:tc>
      </w:tr>
      <w:tr w:rsidR="00F36ABC" w:rsidRPr="009B244C" w14:paraId="22D1EE7D" w14:textId="77777777" w:rsidTr="00604625">
        <w:trPr>
          <w:trHeight w:val="288"/>
        </w:trPr>
        <w:tc>
          <w:tcPr>
            <w:tcW w:w="1795" w:type="dxa"/>
          </w:tcPr>
          <w:p w14:paraId="7088987B" w14:textId="4091F5A9" w:rsidR="00F36ABC" w:rsidRPr="009B244C" w:rsidRDefault="0074562F" w:rsidP="00604625">
            <w:pPr>
              <w:rPr>
                <w:szCs w:val="24"/>
              </w:rPr>
            </w:pPr>
            <w:r>
              <w:rPr>
                <w:szCs w:val="24"/>
              </w:rPr>
              <w:t>AreaID</w:t>
            </w:r>
          </w:p>
        </w:tc>
        <w:tc>
          <w:tcPr>
            <w:tcW w:w="1800" w:type="dxa"/>
          </w:tcPr>
          <w:p w14:paraId="434E962D" w14:textId="77777777" w:rsidR="00F36ABC" w:rsidRPr="009B244C" w:rsidRDefault="00F36ABC" w:rsidP="00604625">
            <w:pPr>
              <w:rPr>
                <w:szCs w:val="24"/>
              </w:rPr>
            </w:pPr>
            <w:r w:rsidRPr="009B244C">
              <w:rPr>
                <w:szCs w:val="24"/>
              </w:rPr>
              <w:t>int (Primary Key)</w:t>
            </w:r>
          </w:p>
        </w:tc>
        <w:tc>
          <w:tcPr>
            <w:tcW w:w="5755" w:type="dxa"/>
          </w:tcPr>
          <w:p w14:paraId="38E420FA" w14:textId="77777777" w:rsidR="00F36ABC" w:rsidRPr="009B244C" w:rsidRDefault="00F36ABC" w:rsidP="00604625">
            <w:pPr>
              <w:rPr>
                <w:szCs w:val="24"/>
              </w:rPr>
            </w:pPr>
            <w:r w:rsidRPr="009B244C">
              <w:rPr>
                <w:szCs w:val="24"/>
              </w:rPr>
              <w:t>Id of Building</w:t>
            </w:r>
          </w:p>
        </w:tc>
      </w:tr>
      <w:tr w:rsidR="0074562F" w:rsidRPr="009B244C" w14:paraId="426004BA" w14:textId="77777777" w:rsidTr="00604625">
        <w:trPr>
          <w:trHeight w:val="288"/>
        </w:trPr>
        <w:tc>
          <w:tcPr>
            <w:tcW w:w="1795" w:type="dxa"/>
          </w:tcPr>
          <w:p w14:paraId="506BD130" w14:textId="7031E1DE" w:rsidR="0074562F" w:rsidRDefault="0074562F" w:rsidP="00604625">
            <w:r>
              <w:t>Description</w:t>
            </w:r>
          </w:p>
        </w:tc>
        <w:tc>
          <w:tcPr>
            <w:tcW w:w="1800" w:type="dxa"/>
          </w:tcPr>
          <w:p w14:paraId="5344F368" w14:textId="6E1F1BA6" w:rsidR="0074562F" w:rsidRPr="009B244C" w:rsidRDefault="002249B5" w:rsidP="00604625">
            <w:r w:rsidRPr="009B244C">
              <w:rPr>
                <w:szCs w:val="24"/>
              </w:rPr>
              <w:t>Nvarchar</w:t>
            </w:r>
          </w:p>
        </w:tc>
        <w:tc>
          <w:tcPr>
            <w:tcW w:w="5755" w:type="dxa"/>
          </w:tcPr>
          <w:p w14:paraId="173AB5E0" w14:textId="1EBFE26B" w:rsidR="0074562F" w:rsidRPr="009B244C" w:rsidRDefault="002249B5" w:rsidP="00604625">
            <w:r>
              <w:t>Description</w:t>
            </w:r>
            <w:r w:rsidR="0074562F">
              <w:t xml:space="preserve"> about the area</w:t>
            </w:r>
          </w:p>
        </w:tc>
      </w:tr>
      <w:tr w:rsidR="0074562F" w:rsidRPr="009B244C" w14:paraId="42512E58" w14:textId="77777777" w:rsidTr="00604625">
        <w:trPr>
          <w:trHeight w:val="288"/>
        </w:trPr>
        <w:tc>
          <w:tcPr>
            <w:tcW w:w="1795" w:type="dxa"/>
          </w:tcPr>
          <w:p w14:paraId="27ECECE2" w14:textId="73E2D46B" w:rsidR="0074562F" w:rsidRDefault="002249B5" w:rsidP="00604625">
            <w:r>
              <w:t>Address</w:t>
            </w:r>
          </w:p>
        </w:tc>
        <w:tc>
          <w:tcPr>
            <w:tcW w:w="1800" w:type="dxa"/>
          </w:tcPr>
          <w:p w14:paraId="47486B8C" w14:textId="67051C8F" w:rsidR="0074562F" w:rsidRPr="009B244C" w:rsidRDefault="002249B5" w:rsidP="00604625">
            <w:r w:rsidRPr="009B244C">
              <w:rPr>
                <w:szCs w:val="24"/>
              </w:rPr>
              <w:t>Nvarchar</w:t>
            </w:r>
          </w:p>
        </w:tc>
        <w:tc>
          <w:tcPr>
            <w:tcW w:w="5755" w:type="dxa"/>
          </w:tcPr>
          <w:p w14:paraId="4052C4B5" w14:textId="0423656D" w:rsidR="0074562F" w:rsidRPr="009B244C" w:rsidRDefault="002249B5" w:rsidP="00604625">
            <w:r>
              <w:t>Address of the Area</w:t>
            </w:r>
          </w:p>
        </w:tc>
      </w:tr>
      <w:tr w:rsidR="0074562F" w:rsidRPr="009B244C" w14:paraId="6A47941A" w14:textId="77777777" w:rsidTr="00604625">
        <w:trPr>
          <w:trHeight w:val="288"/>
        </w:trPr>
        <w:tc>
          <w:tcPr>
            <w:tcW w:w="1795" w:type="dxa"/>
          </w:tcPr>
          <w:p w14:paraId="6F3B197B" w14:textId="2DEFF037" w:rsidR="0074562F" w:rsidRDefault="00C969CB" w:rsidP="00604625">
            <w:r>
              <w:t>FocalPerson</w:t>
            </w:r>
          </w:p>
        </w:tc>
        <w:tc>
          <w:tcPr>
            <w:tcW w:w="1800" w:type="dxa"/>
          </w:tcPr>
          <w:p w14:paraId="494D67CA" w14:textId="5F4DD735" w:rsidR="0074562F" w:rsidRPr="009B244C" w:rsidRDefault="002249B5" w:rsidP="00604625">
            <w:r w:rsidRPr="009B244C">
              <w:rPr>
                <w:szCs w:val="24"/>
              </w:rPr>
              <w:t>Nvarchar</w:t>
            </w:r>
          </w:p>
        </w:tc>
        <w:tc>
          <w:tcPr>
            <w:tcW w:w="5755" w:type="dxa"/>
          </w:tcPr>
          <w:p w14:paraId="39937DA2" w14:textId="6D6634E6" w:rsidR="0074562F" w:rsidRPr="009B244C" w:rsidRDefault="002249B5" w:rsidP="00604625">
            <w:r>
              <w:t>Name of Lab Administrator</w:t>
            </w:r>
          </w:p>
        </w:tc>
      </w:tr>
      <w:tr w:rsidR="0074562F" w:rsidRPr="009B244C" w14:paraId="585CE1F5" w14:textId="77777777" w:rsidTr="00604625">
        <w:trPr>
          <w:trHeight w:val="288"/>
        </w:trPr>
        <w:tc>
          <w:tcPr>
            <w:tcW w:w="1795" w:type="dxa"/>
          </w:tcPr>
          <w:p w14:paraId="15F5F4B4" w14:textId="3FFB8573" w:rsidR="0074562F" w:rsidRDefault="00C969CB" w:rsidP="00604625">
            <w:r>
              <w:t>Contact</w:t>
            </w:r>
          </w:p>
        </w:tc>
        <w:tc>
          <w:tcPr>
            <w:tcW w:w="1800" w:type="dxa"/>
          </w:tcPr>
          <w:p w14:paraId="17B96D1E" w14:textId="6154EF87" w:rsidR="0074562F" w:rsidRPr="009B244C" w:rsidRDefault="002249B5" w:rsidP="00604625">
            <w:r>
              <w:t>BigInt</w:t>
            </w:r>
          </w:p>
        </w:tc>
        <w:tc>
          <w:tcPr>
            <w:tcW w:w="5755" w:type="dxa"/>
          </w:tcPr>
          <w:p w14:paraId="3F9BD591" w14:textId="6A3B9CDA" w:rsidR="0074562F" w:rsidRPr="009B244C" w:rsidRDefault="002249B5" w:rsidP="00604625">
            <w:r>
              <w:t>Contact number of Lab Administrator</w:t>
            </w:r>
          </w:p>
        </w:tc>
      </w:tr>
    </w:tbl>
    <w:p w14:paraId="6AB6F8D1" w14:textId="77777777" w:rsidR="00F36ABC" w:rsidRDefault="00F36ABC" w:rsidP="00F36ABC"/>
    <w:p w14:paraId="3FB34F48" w14:textId="08B3D18B" w:rsidR="00F36ABC" w:rsidRPr="009B244C" w:rsidRDefault="00D10C00" w:rsidP="00D10C00">
      <w:pPr>
        <w:pStyle w:val="Caption"/>
        <w:jc w:val="center"/>
      </w:pPr>
      <w:bookmarkStart w:id="405" w:name="_Toc167959195"/>
      <w:r>
        <w:t xml:space="preserve">Table </w:t>
      </w:r>
      <w:r w:rsidR="00A66E71">
        <w:fldChar w:fldCharType="begin"/>
      </w:r>
      <w:r w:rsidR="00A66E71">
        <w:instrText xml:space="preserve"> SEQ Table \* ARABIC </w:instrText>
      </w:r>
      <w:r w:rsidR="00A66E71">
        <w:fldChar w:fldCharType="separate"/>
      </w:r>
      <w:r>
        <w:rPr>
          <w:noProof/>
        </w:rPr>
        <w:t>12</w:t>
      </w:r>
      <w:r w:rsidR="00A66E71">
        <w:rPr>
          <w:noProof/>
        </w:rPr>
        <w:fldChar w:fldCharType="end"/>
      </w:r>
      <w:r>
        <w:t>: Area Data</w:t>
      </w:r>
      <w:bookmarkEnd w:id="405"/>
    </w:p>
    <w:p w14:paraId="5CF54EFA" w14:textId="4E5C5300" w:rsidR="00F36ABC" w:rsidRDefault="00C969CB" w:rsidP="00F36ABC">
      <w:pPr>
        <w:rPr>
          <w:b/>
          <w:bCs/>
        </w:rPr>
      </w:pPr>
      <w:r>
        <w:rPr>
          <w:b/>
          <w:bCs/>
        </w:rPr>
        <w:t>Camera</w:t>
      </w:r>
      <w:r w:rsidR="00F36ABC" w:rsidRPr="009B244C">
        <w:rPr>
          <w:b/>
          <w:bCs/>
        </w:rPr>
        <w:t xml:space="preserve"> Data:</w:t>
      </w:r>
    </w:p>
    <w:p w14:paraId="49E3B425" w14:textId="77777777" w:rsidR="00F36ABC" w:rsidRPr="009B244C" w:rsidRDefault="00F36ABC" w:rsidP="00F36ABC">
      <w:pPr>
        <w:rPr>
          <w:b/>
          <w:bCs/>
        </w:rPr>
      </w:pPr>
    </w:p>
    <w:tbl>
      <w:tblPr>
        <w:tblStyle w:val="TableGrid"/>
        <w:tblW w:w="0" w:type="auto"/>
        <w:tblLook w:val="04A0" w:firstRow="1" w:lastRow="0" w:firstColumn="1" w:lastColumn="0" w:noHBand="0" w:noVBand="1"/>
      </w:tblPr>
      <w:tblGrid>
        <w:gridCol w:w="1795"/>
        <w:gridCol w:w="1800"/>
        <w:gridCol w:w="5755"/>
      </w:tblGrid>
      <w:tr w:rsidR="00F36ABC" w:rsidRPr="009B244C" w14:paraId="35F4CC17" w14:textId="77777777" w:rsidTr="00604625">
        <w:trPr>
          <w:trHeight w:val="288"/>
        </w:trPr>
        <w:tc>
          <w:tcPr>
            <w:tcW w:w="1795" w:type="dxa"/>
          </w:tcPr>
          <w:p w14:paraId="3F82DBCA" w14:textId="77777777" w:rsidR="00F36ABC" w:rsidRPr="009B244C" w:rsidRDefault="00F36ABC" w:rsidP="00604625">
            <w:pPr>
              <w:rPr>
                <w:b/>
                <w:bCs/>
                <w:szCs w:val="24"/>
              </w:rPr>
            </w:pPr>
            <w:r w:rsidRPr="009B244C">
              <w:rPr>
                <w:b/>
                <w:bCs/>
                <w:szCs w:val="24"/>
              </w:rPr>
              <w:t>Field Name</w:t>
            </w:r>
          </w:p>
        </w:tc>
        <w:tc>
          <w:tcPr>
            <w:tcW w:w="1800" w:type="dxa"/>
          </w:tcPr>
          <w:p w14:paraId="1A36A0E3" w14:textId="77777777" w:rsidR="00F36ABC" w:rsidRPr="009B244C" w:rsidRDefault="00F36ABC" w:rsidP="00604625">
            <w:pPr>
              <w:rPr>
                <w:b/>
                <w:bCs/>
                <w:szCs w:val="24"/>
              </w:rPr>
            </w:pPr>
            <w:r w:rsidRPr="009B244C">
              <w:rPr>
                <w:b/>
                <w:bCs/>
                <w:szCs w:val="24"/>
              </w:rPr>
              <w:t>Data Type</w:t>
            </w:r>
          </w:p>
        </w:tc>
        <w:tc>
          <w:tcPr>
            <w:tcW w:w="5755" w:type="dxa"/>
          </w:tcPr>
          <w:p w14:paraId="3CC6E966" w14:textId="77777777" w:rsidR="00F36ABC" w:rsidRPr="009B244C" w:rsidRDefault="00F36ABC" w:rsidP="00604625">
            <w:pPr>
              <w:rPr>
                <w:b/>
                <w:bCs/>
                <w:szCs w:val="24"/>
              </w:rPr>
            </w:pPr>
            <w:r w:rsidRPr="009B244C">
              <w:rPr>
                <w:b/>
                <w:bCs/>
                <w:szCs w:val="24"/>
              </w:rPr>
              <w:t>Description</w:t>
            </w:r>
          </w:p>
        </w:tc>
      </w:tr>
      <w:tr w:rsidR="00F36ABC" w:rsidRPr="009B244C" w14:paraId="03E7C053" w14:textId="77777777" w:rsidTr="00604625">
        <w:trPr>
          <w:trHeight w:val="288"/>
        </w:trPr>
        <w:tc>
          <w:tcPr>
            <w:tcW w:w="1795" w:type="dxa"/>
          </w:tcPr>
          <w:p w14:paraId="0B4666A0" w14:textId="5BCEF64F" w:rsidR="00F36ABC" w:rsidRPr="009B244C" w:rsidRDefault="00C969CB" w:rsidP="00604625">
            <w:pPr>
              <w:rPr>
                <w:szCs w:val="24"/>
              </w:rPr>
            </w:pPr>
            <w:r>
              <w:rPr>
                <w:szCs w:val="24"/>
              </w:rPr>
              <w:t>AreaID</w:t>
            </w:r>
          </w:p>
        </w:tc>
        <w:tc>
          <w:tcPr>
            <w:tcW w:w="1800" w:type="dxa"/>
          </w:tcPr>
          <w:p w14:paraId="26DBBA8E" w14:textId="77777777" w:rsidR="00F36ABC" w:rsidRPr="009B244C" w:rsidRDefault="00F36ABC" w:rsidP="00604625">
            <w:pPr>
              <w:rPr>
                <w:szCs w:val="24"/>
              </w:rPr>
            </w:pPr>
            <w:r w:rsidRPr="009B244C">
              <w:rPr>
                <w:szCs w:val="24"/>
              </w:rPr>
              <w:t>int (Foreign Key)</w:t>
            </w:r>
          </w:p>
        </w:tc>
        <w:tc>
          <w:tcPr>
            <w:tcW w:w="5755" w:type="dxa"/>
          </w:tcPr>
          <w:p w14:paraId="5690966D" w14:textId="77777777" w:rsidR="00F36ABC" w:rsidRPr="009B244C" w:rsidRDefault="00F36ABC" w:rsidP="00604625">
            <w:pPr>
              <w:rPr>
                <w:szCs w:val="24"/>
              </w:rPr>
            </w:pPr>
            <w:r w:rsidRPr="009B244C">
              <w:rPr>
                <w:szCs w:val="24"/>
              </w:rPr>
              <w:t>Id of Building</w:t>
            </w:r>
          </w:p>
        </w:tc>
      </w:tr>
      <w:tr w:rsidR="00F36ABC" w:rsidRPr="009B244C" w14:paraId="7397D7FD" w14:textId="77777777" w:rsidTr="00604625">
        <w:trPr>
          <w:trHeight w:val="288"/>
        </w:trPr>
        <w:tc>
          <w:tcPr>
            <w:tcW w:w="1795" w:type="dxa"/>
          </w:tcPr>
          <w:p w14:paraId="6CC9D2C4" w14:textId="413869BB" w:rsidR="00F36ABC" w:rsidRPr="009B244C" w:rsidRDefault="00C969CB" w:rsidP="00604625">
            <w:pPr>
              <w:rPr>
                <w:szCs w:val="24"/>
              </w:rPr>
            </w:pPr>
            <w:r>
              <w:rPr>
                <w:szCs w:val="24"/>
              </w:rPr>
              <w:t>CameraID</w:t>
            </w:r>
          </w:p>
        </w:tc>
        <w:tc>
          <w:tcPr>
            <w:tcW w:w="1800" w:type="dxa"/>
          </w:tcPr>
          <w:p w14:paraId="15A7A643" w14:textId="77777777" w:rsidR="00F36ABC" w:rsidRPr="009B244C" w:rsidRDefault="00F36ABC" w:rsidP="00604625">
            <w:pPr>
              <w:rPr>
                <w:szCs w:val="24"/>
              </w:rPr>
            </w:pPr>
            <w:r w:rsidRPr="009B244C">
              <w:rPr>
                <w:szCs w:val="24"/>
              </w:rPr>
              <w:t>int (Primary Key)</w:t>
            </w:r>
          </w:p>
        </w:tc>
        <w:tc>
          <w:tcPr>
            <w:tcW w:w="5755" w:type="dxa"/>
          </w:tcPr>
          <w:p w14:paraId="5BA211F5" w14:textId="77777777" w:rsidR="00F36ABC" w:rsidRPr="009B244C" w:rsidRDefault="00F36ABC" w:rsidP="00604625">
            <w:pPr>
              <w:rPr>
                <w:szCs w:val="24"/>
              </w:rPr>
            </w:pPr>
            <w:r w:rsidRPr="009B244C">
              <w:rPr>
                <w:szCs w:val="24"/>
              </w:rPr>
              <w:t>Id of Lab</w:t>
            </w:r>
          </w:p>
        </w:tc>
      </w:tr>
      <w:tr w:rsidR="00F36ABC" w:rsidRPr="009B244C" w14:paraId="6B2439B6" w14:textId="77777777" w:rsidTr="00604625">
        <w:trPr>
          <w:trHeight w:val="288"/>
        </w:trPr>
        <w:tc>
          <w:tcPr>
            <w:tcW w:w="1795" w:type="dxa"/>
          </w:tcPr>
          <w:p w14:paraId="23460C02" w14:textId="7F7FD3FB" w:rsidR="00F36ABC" w:rsidRPr="009B244C" w:rsidRDefault="005800E5" w:rsidP="00604625">
            <w:pPr>
              <w:rPr>
                <w:szCs w:val="24"/>
              </w:rPr>
            </w:pPr>
            <w:r>
              <w:rPr>
                <w:szCs w:val="24"/>
              </w:rPr>
              <w:t>Camera</w:t>
            </w:r>
            <w:r w:rsidR="00F36ABC" w:rsidRPr="009B244C">
              <w:rPr>
                <w:szCs w:val="24"/>
              </w:rPr>
              <w:t>Name</w:t>
            </w:r>
          </w:p>
        </w:tc>
        <w:tc>
          <w:tcPr>
            <w:tcW w:w="1800" w:type="dxa"/>
          </w:tcPr>
          <w:p w14:paraId="51476F62" w14:textId="77777777" w:rsidR="00F36ABC" w:rsidRPr="009B244C" w:rsidRDefault="00F36ABC" w:rsidP="00604625">
            <w:pPr>
              <w:rPr>
                <w:szCs w:val="24"/>
              </w:rPr>
            </w:pPr>
            <w:r w:rsidRPr="009B244C">
              <w:rPr>
                <w:szCs w:val="24"/>
              </w:rPr>
              <w:t>nvarchar</w:t>
            </w:r>
          </w:p>
        </w:tc>
        <w:tc>
          <w:tcPr>
            <w:tcW w:w="5755" w:type="dxa"/>
          </w:tcPr>
          <w:p w14:paraId="3C88E775" w14:textId="77777777" w:rsidR="00F36ABC" w:rsidRPr="009B244C" w:rsidRDefault="00F36ABC" w:rsidP="00604625">
            <w:pPr>
              <w:rPr>
                <w:szCs w:val="24"/>
              </w:rPr>
            </w:pPr>
            <w:r w:rsidRPr="009B244C">
              <w:rPr>
                <w:szCs w:val="24"/>
              </w:rPr>
              <w:t>Name of Lab</w:t>
            </w:r>
          </w:p>
        </w:tc>
      </w:tr>
      <w:tr w:rsidR="005800E5" w:rsidRPr="009B244C" w14:paraId="6996E7E4" w14:textId="77777777" w:rsidTr="00604625">
        <w:trPr>
          <w:trHeight w:val="288"/>
        </w:trPr>
        <w:tc>
          <w:tcPr>
            <w:tcW w:w="1795" w:type="dxa"/>
          </w:tcPr>
          <w:p w14:paraId="05757236" w14:textId="6D68E49E" w:rsidR="005800E5" w:rsidRDefault="005800E5" w:rsidP="00604625">
            <w:r>
              <w:t>Description</w:t>
            </w:r>
          </w:p>
        </w:tc>
        <w:tc>
          <w:tcPr>
            <w:tcW w:w="1800" w:type="dxa"/>
          </w:tcPr>
          <w:p w14:paraId="05AB3C84" w14:textId="055BF52F" w:rsidR="005800E5" w:rsidRPr="009B244C" w:rsidRDefault="005800E5" w:rsidP="00604625">
            <w:r w:rsidRPr="009B244C">
              <w:rPr>
                <w:szCs w:val="24"/>
              </w:rPr>
              <w:t>Nvarchar</w:t>
            </w:r>
          </w:p>
        </w:tc>
        <w:tc>
          <w:tcPr>
            <w:tcW w:w="5755" w:type="dxa"/>
          </w:tcPr>
          <w:p w14:paraId="153D3E97" w14:textId="77E3E199" w:rsidR="005800E5" w:rsidRPr="009B244C" w:rsidRDefault="00A5110C" w:rsidP="00604625">
            <w:r>
              <w:t>Details about Lab</w:t>
            </w:r>
          </w:p>
        </w:tc>
      </w:tr>
      <w:tr w:rsidR="005800E5" w:rsidRPr="009B244C" w14:paraId="6A459475" w14:textId="77777777" w:rsidTr="00604625">
        <w:trPr>
          <w:trHeight w:val="288"/>
        </w:trPr>
        <w:tc>
          <w:tcPr>
            <w:tcW w:w="1795" w:type="dxa"/>
          </w:tcPr>
          <w:p w14:paraId="232D06E2" w14:textId="635E5D73" w:rsidR="005800E5" w:rsidRDefault="005800E5" w:rsidP="00604625">
            <w:r>
              <w:t>Contact</w:t>
            </w:r>
          </w:p>
        </w:tc>
        <w:tc>
          <w:tcPr>
            <w:tcW w:w="1800" w:type="dxa"/>
          </w:tcPr>
          <w:p w14:paraId="116DCFC4" w14:textId="7791A5A7" w:rsidR="005800E5" w:rsidRPr="009B244C" w:rsidRDefault="005800E5" w:rsidP="00604625">
            <w:r>
              <w:t>BigInt</w:t>
            </w:r>
          </w:p>
        </w:tc>
        <w:tc>
          <w:tcPr>
            <w:tcW w:w="5755" w:type="dxa"/>
          </w:tcPr>
          <w:p w14:paraId="3CC84681" w14:textId="11562D2F" w:rsidR="005800E5" w:rsidRPr="009B244C" w:rsidRDefault="00A5110C" w:rsidP="00604625">
            <w:r>
              <w:t>Contact Information of area administrator</w:t>
            </w:r>
          </w:p>
        </w:tc>
      </w:tr>
    </w:tbl>
    <w:p w14:paraId="67C6DC86" w14:textId="77777777" w:rsidR="00F36ABC" w:rsidRDefault="00F36ABC" w:rsidP="00F36ABC"/>
    <w:p w14:paraId="5306DF9D" w14:textId="3B132939" w:rsidR="00F36ABC" w:rsidRPr="009B244C" w:rsidRDefault="00D10C00" w:rsidP="00D10C00">
      <w:pPr>
        <w:pStyle w:val="Caption"/>
        <w:jc w:val="center"/>
      </w:pPr>
      <w:bookmarkStart w:id="406" w:name="_Toc167959196"/>
      <w:r>
        <w:t xml:space="preserve">Table </w:t>
      </w:r>
      <w:r w:rsidR="00A66E71">
        <w:fldChar w:fldCharType="begin"/>
      </w:r>
      <w:r w:rsidR="00A66E71">
        <w:instrText xml:space="preserve"> SEQ Table \* ARABIC </w:instrText>
      </w:r>
      <w:r w:rsidR="00A66E71">
        <w:fldChar w:fldCharType="separate"/>
      </w:r>
      <w:r>
        <w:rPr>
          <w:noProof/>
        </w:rPr>
        <w:t>13</w:t>
      </w:r>
      <w:r w:rsidR="00A66E71">
        <w:rPr>
          <w:noProof/>
        </w:rPr>
        <w:fldChar w:fldCharType="end"/>
      </w:r>
      <w:r>
        <w:t>: Camera Data</w:t>
      </w:r>
      <w:bookmarkEnd w:id="406"/>
    </w:p>
    <w:p w14:paraId="49BD6932" w14:textId="54A6CC80" w:rsidR="00F36ABC" w:rsidRDefault="00D10C00" w:rsidP="00F36ABC">
      <w:pPr>
        <w:rPr>
          <w:b/>
          <w:bCs/>
        </w:rPr>
      </w:pPr>
      <w:r>
        <w:rPr>
          <w:b/>
          <w:bCs/>
        </w:rPr>
        <w:t>Bounded Rectangle Data</w:t>
      </w:r>
      <w:r w:rsidR="00F36ABC" w:rsidRPr="009B244C">
        <w:rPr>
          <w:b/>
          <w:bCs/>
        </w:rPr>
        <w:t>:</w:t>
      </w:r>
    </w:p>
    <w:p w14:paraId="027970DE" w14:textId="77777777" w:rsidR="00F36ABC" w:rsidRPr="009B244C" w:rsidRDefault="00F36ABC" w:rsidP="00F36ABC">
      <w:pPr>
        <w:rPr>
          <w:b/>
          <w:bCs/>
        </w:rPr>
      </w:pPr>
    </w:p>
    <w:tbl>
      <w:tblPr>
        <w:tblStyle w:val="TableGrid"/>
        <w:tblW w:w="0" w:type="auto"/>
        <w:tblLook w:val="04A0" w:firstRow="1" w:lastRow="0" w:firstColumn="1" w:lastColumn="0" w:noHBand="0" w:noVBand="1"/>
      </w:tblPr>
      <w:tblGrid>
        <w:gridCol w:w="1795"/>
        <w:gridCol w:w="1800"/>
        <w:gridCol w:w="5755"/>
      </w:tblGrid>
      <w:tr w:rsidR="00F36ABC" w:rsidRPr="009B244C" w14:paraId="1118961A" w14:textId="77777777" w:rsidTr="00604625">
        <w:trPr>
          <w:trHeight w:val="288"/>
        </w:trPr>
        <w:tc>
          <w:tcPr>
            <w:tcW w:w="1795" w:type="dxa"/>
          </w:tcPr>
          <w:p w14:paraId="07EBB5FD" w14:textId="77777777" w:rsidR="00F36ABC" w:rsidRPr="009B244C" w:rsidRDefault="00F36ABC" w:rsidP="00604625">
            <w:pPr>
              <w:rPr>
                <w:b/>
                <w:bCs/>
                <w:szCs w:val="24"/>
              </w:rPr>
            </w:pPr>
            <w:r w:rsidRPr="009B244C">
              <w:rPr>
                <w:b/>
                <w:bCs/>
                <w:szCs w:val="24"/>
              </w:rPr>
              <w:t>Field Name</w:t>
            </w:r>
          </w:p>
        </w:tc>
        <w:tc>
          <w:tcPr>
            <w:tcW w:w="1800" w:type="dxa"/>
          </w:tcPr>
          <w:p w14:paraId="78B16D5F" w14:textId="77777777" w:rsidR="00F36ABC" w:rsidRPr="009B244C" w:rsidRDefault="00F36ABC" w:rsidP="00604625">
            <w:pPr>
              <w:rPr>
                <w:b/>
                <w:bCs/>
                <w:szCs w:val="24"/>
              </w:rPr>
            </w:pPr>
            <w:r w:rsidRPr="009B244C">
              <w:rPr>
                <w:b/>
                <w:bCs/>
                <w:szCs w:val="24"/>
              </w:rPr>
              <w:t>Data Type</w:t>
            </w:r>
          </w:p>
        </w:tc>
        <w:tc>
          <w:tcPr>
            <w:tcW w:w="5755" w:type="dxa"/>
          </w:tcPr>
          <w:p w14:paraId="49BDCAC4" w14:textId="77777777" w:rsidR="00F36ABC" w:rsidRPr="009B244C" w:rsidRDefault="00F36ABC" w:rsidP="00604625">
            <w:pPr>
              <w:rPr>
                <w:b/>
                <w:bCs/>
                <w:szCs w:val="24"/>
              </w:rPr>
            </w:pPr>
            <w:r w:rsidRPr="009B244C">
              <w:rPr>
                <w:b/>
                <w:bCs/>
                <w:szCs w:val="24"/>
              </w:rPr>
              <w:t>Description</w:t>
            </w:r>
          </w:p>
        </w:tc>
      </w:tr>
      <w:tr w:rsidR="00F36ABC" w:rsidRPr="009B244C" w14:paraId="2D9B92AB" w14:textId="77777777" w:rsidTr="00604625">
        <w:trPr>
          <w:trHeight w:val="288"/>
        </w:trPr>
        <w:tc>
          <w:tcPr>
            <w:tcW w:w="1795" w:type="dxa"/>
          </w:tcPr>
          <w:p w14:paraId="3362BC41" w14:textId="4979F5E5" w:rsidR="00F36ABC" w:rsidRPr="009B244C" w:rsidRDefault="00C56809" w:rsidP="00604625">
            <w:pPr>
              <w:rPr>
                <w:szCs w:val="24"/>
              </w:rPr>
            </w:pPr>
            <w:r>
              <w:rPr>
                <w:szCs w:val="24"/>
              </w:rPr>
              <w:t>RectangleID</w:t>
            </w:r>
          </w:p>
        </w:tc>
        <w:tc>
          <w:tcPr>
            <w:tcW w:w="1800" w:type="dxa"/>
          </w:tcPr>
          <w:p w14:paraId="6DDCE253" w14:textId="77777777" w:rsidR="00F36ABC" w:rsidRPr="009B244C" w:rsidRDefault="00F36ABC" w:rsidP="00604625">
            <w:pPr>
              <w:rPr>
                <w:szCs w:val="24"/>
              </w:rPr>
            </w:pPr>
            <w:r w:rsidRPr="009B244C">
              <w:rPr>
                <w:szCs w:val="24"/>
              </w:rPr>
              <w:t>int (Primary Key)</w:t>
            </w:r>
          </w:p>
        </w:tc>
        <w:tc>
          <w:tcPr>
            <w:tcW w:w="5755" w:type="dxa"/>
          </w:tcPr>
          <w:p w14:paraId="4DE38CC0" w14:textId="540C954A" w:rsidR="00F36ABC" w:rsidRPr="009B244C" w:rsidRDefault="00F36ABC" w:rsidP="00604625">
            <w:pPr>
              <w:rPr>
                <w:szCs w:val="24"/>
              </w:rPr>
            </w:pPr>
            <w:r w:rsidRPr="009B244C">
              <w:rPr>
                <w:szCs w:val="24"/>
              </w:rPr>
              <w:t xml:space="preserve">Id of </w:t>
            </w:r>
            <w:r w:rsidR="00C56809">
              <w:rPr>
                <w:szCs w:val="24"/>
              </w:rPr>
              <w:t>Rectangle</w:t>
            </w:r>
          </w:p>
        </w:tc>
      </w:tr>
      <w:tr w:rsidR="00F36ABC" w:rsidRPr="009B244C" w14:paraId="4AE113A0" w14:textId="77777777" w:rsidTr="00604625">
        <w:trPr>
          <w:trHeight w:val="288"/>
        </w:trPr>
        <w:tc>
          <w:tcPr>
            <w:tcW w:w="1795" w:type="dxa"/>
          </w:tcPr>
          <w:p w14:paraId="445679B2" w14:textId="6F88D9D0" w:rsidR="00F36ABC" w:rsidRPr="009B244C" w:rsidRDefault="00C56809" w:rsidP="00604625">
            <w:pPr>
              <w:rPr>
                <w:szCs w:val="24"/>
              </w:rPr>
            </w:pPr>
            <w:r>
              <w:rPr>
                <w:szCs w:val="24"/>
              </w:rPr>
              <w:t>Camera</w:t>
            </w:r>
            <w:r w:rsidR="00F36ABC" w:rsidRPr="009B244C">
              <w:rPr>
                <w:szCs w:val="24"/>
              </w:rPr>
              <w:t>I</w:t>
            </w:r>
            <w:r>
              <w:rPr>
                <w:szCs w:val="24"/>
              </w:rPr>
              <w:t>D</w:t>
            </w:r>
          </w:p>
        </w:tc>
        <w:tc>
          <w:tcPr>
            <w:tcW w:w="1800" w:type="dxa"/>
          </w:tcPr>
          <w:p w14:paraId="448777C2" w14:textId="77777777" w:rsidR="00F36ABC" w:rsidRPr="009B244C" w:rsidRDefault="00F36ABC" w:rsidP="00604625">
            <w:pPr>
              <w:rPr>
                <w:szCs w:val="24"/>
              </w:rPr>
            </w:pPr>
            <w:r w:rsidRPr="009B244C">
              <w:rPr>
                <w:szCs w:val="24"/>
              </w:rPr>
              <w:t>int (Foreign Key)</w:t>
            </w:r>
          </w:p>
        </w:tc>
        <w:tc>
          <w:tcPr>
            <w:tcW w:w="5755" w:type="dxa"/>
          </w:tcPr>
          <w:p w14:paraId="1C0A1C01" w14:textId="035237E2" w:rsidR="00F36ABC" w:rsidRPr="009B244C" w:rsidRDefault="00F36ABC" w:rsidP="00604625">
            <w:pPr>
              <w:rPr>
                <w:szCs w:val="24"/>
              </w:rPr>
            </w:pPr>
            <w:r w:rsidRPr="009B244C">
              <w:rPr>
                <w:szCs w:val="24"/>
              </w:rPr>
              <w:t xml:space="preserve">Id of </w:t>
            </w:r>
            <w:r w:rsidR="00C56809">
              <w:rPr>
                <w:szCs w:val="24"/>
              </w:rPr>
              <w:t>Camera</w:t>
            </w:r>
          </w:p>
        </w:tc>
      </w:tr>
      <w:tr w:rsidR="00F36ABC" w:rsidRPr="009B244C" w14:paraId="5D5E601E" w14:textId="77777777" w:rsidTr="00604625">
        <w:trPr>
          <w:trHeight w:val="288"/>
        </w:trPr>
        <w:tc>
          <w:tcPr>
            <w:tcW w:w="1795" w:type="dxa"/>
          </w:tcPr>
          <w:p w14:paraId="37BAC2FB" w14:textId="77777777" w:rsidR="00F36ABC" w:rsidRPr="009B244C" w:rsidRDefault="00F36ABC" w:rsidP="00604625">
            <w:pPr>
              <w:rPr>
                <w:szCs w:val="24"/>
              </w:rPr>
            </w:pPr>
            <w:r w:rsidRPr="009B244C">
              <w:rPr>
                <w:szCs w:val="24"/>
              </w:rPr>
              <w:t>x1</w:t>
            </w:r>
          </w:p>
        </w:tc>
        <w:tc>
          <w:tcPr>
            <w:tcW w:w="1800" w:type="dxa"/>
          </w:tcPr>
          <w:p w14:paraId="12D6F991" w14:textId="77777777" w:rsidR="00F36ABC" w:rsidRPr="009B244C" w:rsidRDefault="00F36ABC" w:rsidP="00604625">
            <w:pPr>
              <w:rPr>
                <w:szCs w:val="24"/>
              </w:rPr>
            </w:pPr>
            <w:r w:rsidRPr="009B244C">
              <w:rPr>
                <w:szCs w:val="24"/>
              </w:rPr>
              <w:t>int</w:t>
            </w:r>
          </w:p>
        </w:tc>
        <w:tc>
          <w:tcPr>
            <w:tcW w:w="5755" w:type="dxa"/>
          </w:tcPr>
          <w:p w14:paraId="5C30F61B" w14:textId="77777777" w:rsidR="00F36ABC" w:rsidRPr="009B244C" w:rsidRDefault="00F36ABC" w:rsidP="00604625">
            <w:pPr>
              <w:rPr>
                <w:szCs w:val="24"/>
              </w:rPr>
            </w:pPr>
            <w:r w:rsidRPr="009B244C">
              <w:rPr>
                <w:szCs w:val="24"/>
              </w:rPr>
              <w:t>Top Left (x) Coordinate of Desired Area</w:t>
            </w:r>
          </w:p>
        </w:tc>
      </w:tr>
      <w:tr w:rsidR="00F36ABC" w:rsidRPr="009B244C" w14:paraId="76010370" w14:textId="77777777" w:rsidTr="00604625">
        <w:trPr>
          <w:trHeight w:val="288"/>
        </w:trPr>
        <w:tc>
          <w:tcPr>
            <w:tcW w:w="1795" w:type="dxa"/>
          </w:tcPr>
          <w:p w14:paraId="089A57D6" w14:textId="77777777" w:rsidR="00F36ABC" w:rsidRPr="009B244C" w:rsidRDefault="00F36ABC" w:rsidP="00604625">
            <w:pPr>
              <w:rPr>
                <w:szCs w:val="24"/>
              </w:rPr>
            </w:pPr>
            <w:r w:rsidRPr="009B244C">
              <w:rPr>
                <w:szCs w:val="24"/>
              </w:rPr>
              <w:t>x2</w:t>
            </w:r>
          </w:p>
        </w:tc>
        <w:tc>
          <w:tcPr>
            <w:tcW w:w="1800" w:type="dxa"/>
          </w:tcPr>
          <w:p w14:paraId="242866AA" w14:textId="77777777" w:rsidR="00F36ABC" w:rsidRPr="009B244C" w:rsidRDefault="00F36ABC" w:rsidP="00604625">
            <w:pPr>
              <w:rPr>
                <w:szCs w:val="24"/>
              </w:rPr>
            </w:pPr>
            <w:r w:rsidRPr="009B244C">
              <w:rPr>
                <w:szCs w:val="24"/>
              </w:rPr>
              <w:t>int</w:t>
            </w:r>
          </w:p>
        </w:tc>
        <w:tc>
          <w:tcPr>
            <w:tcW w:w="5755" w:type="dxa"/>
          </w:tcPr>
          <w:p w14:paraId="3CF74AE5" w14:textId="77777777" w:rsidR="00F36ABC" w:rsidRPr="009B244C" w:rsidRDefault="00F36ABC" w:rsidP="00604625">
            <w:pPr>
              <w:rPr>
                <w:szCs w:val="24"/>
              </w:rPr>
            </w:pPr>
            <w:r w:rsidRPr="009B244C">
              <w:rPr>
                <w:szCs w:val="24"/>
              </w:rPr>
              <w:t>Bottom Right (x) Coordinate of Desired Area</w:t>
            </w:r>
          </w:p>
        </w:tc>
      </w:tr>
      <w:tr w:rsidR="00F36ABC" w:rsidRPr="009B244C" w14:paraId="548F4EC7" w14:textId="77777777" w:rsidTr="00604625">
        <w:trPr>
          <w:trHeight w:val="288"/>
        </w:trPr>
        <w:tc>
          <w:tcPr>
            <w:tcW w:w="1795" w:type="dxa"/>
          </w:tcPr>
          <w:p w14:paraId="1FEDCE22" w14:textId="77777777" w:rsidR="00F36ABC" w:rsidRPr="009B244C" w:rsidRDefault="00F36ABC" w:rsidP="00604625">
            <w:pPr>
              <w:rPr>
                <w:szCs w:val="24"/>
              </w:rPr>
            </w:pPr>
            <w:r w:rsidRPr="009B244C">
              <w:rPr>
                <w:szCs w:val="24"/>
              </w:rPr>
              <w:t>y1</w:t>
            </w:r>
          </w:p>
        </w:tc>
        <w:tc>
          <w:tcPr>
            <w:tcW w:w="1800" w:type="dxa"/>
          </w:tcPr>
          <w:p w14:paraId="0109BE4E" w14:textId="77777777" w:rsidR="00F36ABC" w:rsidRPr="009B244C" w:rsidRDefault="00F36ABC" w:rsidP="00604625">
            <w:pPr>
              <w:rPr>
                <w:szCs w:val="24"/>
              </w:rPr>
            </w:pPr>
            <w:r w:rsidRPr="009B244C">
              <w:rPr>
                <w:szCs w:val="24"/>
              </w:rPr>
              <w:t>int</w:t>
            </w:r>
          </w:p>
        </w:tc>
        <w:tc>
          <w:tcPr>
            <w:tcW w:w="5755" w:type="dxa"/>
          </w:tcPr>
          <w:p w14:paraId="6DD6628B" w14:textId="77777777" w:rsidR="00F36ABC" w:rsidRPr="009B244C" w:rsidRDefault="00F36ABC" w:rsidP="00604625">
            <w:pPr>
              <w:rPr>
                <w:szCs w:val="24"/>
              </w:rPr>
            </w:pPr>
            <w:r w:rsidRPr="009B244C">
              <w:rPr>
                <w:szCs w:val="24"/>
              </w:rPr>
              <w:t>Top Left (y) Coordinate of Desired Area</w:t>
            </w:r>
          </w:p>
        </w:tc>
      </w:tr>
      <w:tr w:rsidR="00F36ABC" w:rsidRPr="009B244C" w14:paraId="4E65E012" w14:textId="77777777" w:rsidTr="00604625">
        <w:trPr>
          <w:trHeight w:val="288"/>
        </w:trPr>
        <w:tc>
          <w:tcPr>
            <w:tcW w:w="1795" w:type="dxa"/>
          </w:tcPr>
          <w:p w14:paraId="18CE1D69" w14:textId="77777777" w:rsidR="00F36ABC" w:rsidRPr="009B244C" w:rsidRDefault="00F36ABC" w:rsidP="00604625">
            <w:pPr>
              <w:rPr>
                <w:szCs w:val="24"/>
              </w:rPr>
            </w:pPr>
            <w:r w:rsidRPr="009B244C">
              <w:rPr>
                <w:szCs w:val="24"/>
              </w:rPr>
              <w:t>y2</w:t>
            </w:r>
          </w:p>
        </w:tc>
        <w:tc>
          <w:tcPr>
            <w:tcW w:w="1800" w:type="dxa"/>
          </w:tcPr>
          <w:p w14:paraId="364AF4F3" w14:textId="77777777" w:rsidR="00F36ABC" w:rsidRPr="009B244C" w:rsidRDefault="00F36ABC" w:rsidP="00604625">
            <w:pPr>
              <w:rPr>
                <w:szCs w:val="24"/>
              </w:rPr>
            </w:pPr>
            <w:r w:rsidRPr="009B244C">
              <w:rPr>
                <w:szCs w:val="24"/>
              </w:rPr>
              <w:t>int</w:t>
            </w:r>
          </w:p>
        </w:tc>
        <w:tc>
          <w:tcPr>
            <w:tcW w:w="5755" w:type="dxa"/>
          </w:tcPr>
          <w:p w14:paraId="74A3E3C5" w14:textId="77777777" w:rsidR="00F36ABC" w:rsidRPr="009B244C" w:rsidRDefault="00F36ABC" w:rsidP="00604625">
            <w:pPr>
              <w:rPr>
                <w:szCs w:val="24"/>
              </w:rPr>
            </w:pPr>
            <w:r w:rsidRPr="009B244C">
              <w:rPr>
                <w:szCs w:val="24"/>
              </w:rPr>
              <w:t>Bottom Right (y) Coordinate of Desired Area</w:t>
            </w:r>
          </w:p>
        </w:tc>
      </w:tr>
    </w:tbl>
    <w:p w14:paraId="2428086D" w14:textId="4023FF1D" w:rsidR="00F36ABC" w:rsidRPr="009B244C" w:rsidRDefault="00D10C00" w:rsidP="00D10C00">
      <w:pPr>
        <w:pStyle w:val="Caption"/>
        <w:jc w:val="center"/>
      </w:pPr>
      <w:bookmarkStart w:id="407" w:name="_Toc167959197"/>
      <w:r>
        <w:t xml:space="preserve">Table </w:t>
      </w:r>
      <w:r w:rsidR="00A66E71">
        <w:fldChar w:fldCharType="begin"/>
      </w:r>
      <w:r w:rsidR="00A66E71">
        <w:instrText xml:space="preserve"> SEQ Table \* ARABIC </w:instrText>
      </w:r>
      <w:r w:rsidR="00A66E71">
        <w:fldChar w:fldCharType="separate"/>
      </w:r>
      <w:r>
        <w:rPr>
          <w:noProof/>
        </w:rPr>
        <w:t>14</w:t>
      </w:r>
      <w:r w:rsidR="00A66E71">
        <w:rPr>
          <w:noProof/>
        </w:rPr>
        <w:fldChar w:fldCharType="end"/>
      </w:r>
      <w:r>
        <w:t>: Bounded Rectangle Data</w:t>
      </w:r>
      <w:bookmarkEnd w:id="407"/>
    </w:p>
    <w:p w14:paraId="2ED815CA" w14:textId="57CD7D5D" w:rsidR="00F36ABC" w:rsidRDefault="00B37927" w:rsidP="00F36ABC">
      <w:pPr>
        <w:rPr>
          <w:b/>
          <w:bCs/>
        </w:rPr>
      </w:pPr>
      <w:r>
        <w:rPr>
          <w:b/>
          <w:bCs/>
        </w:rPr>
        <w:t>Admin</w:t>
      </w:r>
      <w:r w:rsidR="00F36ABC" w:rsidRPr="009B244C">
        <w:rPr>
          <w:b/>
          <w:bCs/>
        </w:rPr>
        <w:t>:</w:t>
      </w:r>
    </w:p>
    <w:p w14:paraId="32C8B835" w14:textId="77777777" w:rsidR="00F36ABC" w:rsidRPr="009B244C" w:rsidRDefault="00F36ABC" w:rsidP="00F36ABC">
      <w:pPr>
        <w:rPr>
          <w:b/>
          <w:bCs/>
        </w:rPr>
      </w:pPr>
    </w:p>
    <w:tbl>
      <w:tblPr>
        <w:tblStyle w:val="TableGrid"/>
        <w:tblW w:w="0" w:type="auto"/>
        <w:tblLook w:val="04A0" w:firstRow="1" w:lastRow="0" w:firstColumn="1" w:lastColumn="0" w:noHBand="0" w:noVBand="1"/>
      </w:tblPr>
      <w:tblGrid>
        <w:gridCol w:w="1795"/>
        <w:gridCol w:w="1800"/>
        <w:gridCol w:w="5755"/>
      </w:tblGrid>
      <w:tr w:rsidR="00F36ABC" w:rsidRPr="009B244C" w14:paraId="11F627C1" w14:textId="77777777" w:rsidTr="00604625">
        <w:trPr>
          <w:trHeight w:val="288"/>
        </w:trPr>
        <w:tc>
          <w:tcPr>
            <w:tcW w:w="1795" w:type="dxa"/>
          </w:tcPr>
          <w:p w14:paraId="594F8A37" w14:textId="77777777" w:rsidR="00F36ABC" w:rsidRPr="009B244C" w:rsidRDefault="00F36ABC" w:rsidP="00604625">
            <w:pPr>
              <w:rPr>
                <w:b/>
                <w:bCs/>
                <w:szCs w:val="24"/>
              </w:rPr>
            </w:pPr>
            <w:r w:rsidRPr="009B244C">
              <w:rPr>
                <w:b/>
                <w:bCs/>
                <w:szCs w:val="24"/>
              </w:rPr>
              <w:t>Field Name</w:t>
            </w:r>
          </w:p>
        </w:tc>
        <w:tc>
          <w:tcPr>
            <w:tcW w:w="1800" w:type="dxa"/>
          </w:tcPr>
          <w:p w14:paraId="5B764C53" w14:textId="77777777" w:rsidR="00F36ABC" w:rsidRPr="009B244C" w:rsidRDefault="00F36ABC" w:rsidP="00604625">
            <w:pPr>
              <w:rPr>
                <w:b/>
                <w:bCs/>
                <w:szCs w:val="24"/>
              </w:rPr>
            </w:pPr>
            <w:r w:rsidRPr="009B244C">
              <w:rPr>
                <w:b/>
                <w:bCs/>
                <w:szCs w:val="24"/>
              </w:rPr>
              <w:t>Data Type</w:t>
            </w:r>
          </w:p>
        </w:tc>
        <w:tc>
          <w:tcPr>
            <w:tcW w:w="5755" w:type="dxa"/>
          </w:tcPr>
          <w:p w14:paraId="645AFF04" w14:textId="77777777" w:rsidR="00F36ABC" w:rsidRPr="009B244C" w:rsidRDefault="00F36ABC" w:rsidP="00604625">
            <w:pPr>
              <w:rPr>
                <w:b/>
                <w:bCs/>
                <w:szCs w:val="24"/>
              </w:rPr>
            </w:pPr>
            <w:r w:rsidRPr="009B244C">
              <w:rPr>
                <w:b/>
                <w:bCs/>
                <w:szCs w:val="24"/>
              </w:rPr>
              <w:t>Description</w:t>
            </w:r>
          </w:p>
        </w:tc>
      </w:tr>
      <w:tr w:rsidR="00F36ABC" w:rsidRPr="009B244C" w14:paraId="4C78B3E7" w14:textId="77777777" w:rsidTr="00604625">
        <w:trPr>
          <w:trHeight w:val="288"/>
        </w:trPr>
        <w:tc>
          <w:tcPr>
            <w:tcW w:w="1795" w:type="dxa"/>
          </w:tcPr>
          <w:p w14:paraId="2B5FCEC9" w14:textId="49BEC616" w:rsidR="00F36ABC" w:rsidRPr="009B244C" w:rsidRDefault="00B37927" w:rsidP="00604625">
            <w:pPr>
              <w:rPr>
                <w:szCs w:val="24"/>
              </w:rPr>
            </w:pPr>
            <w:r>
              <w:rPr>
                <w:szCs w:val="24"/>
              </w:rPr>
              <w:t>AdminE</w:t>
            </w:r>
            <w:r w:rsidR="00F36ABC" w:rsidRPr="009B244C">
              <w:rPr>
                <w:szCs w:val="24"/>
              </w:rPr>
              <w:t>mail</w:t>
            </w:r>
          </w:p>
        </w:tc>
        <w:tc>
          <w:tcPr>
            <w:tcW w:w="1800" w:type="dxa"/>
          </w:tcPr>
          <w:p w14:paraId="158CCD4A" w14:textId="77777777" w:rsidR="00F36ABC" w:rsidRPr="009B244C" w:rsidRDefault="00F36ABC" w:rsidP="00604625">
            <w:pPr>
              <w:rPr>
                <w:szCs w:val="24"/>
              </w:rPr>
            </w:pPr>
            <w:r w:rsidRPr="009B244C">
              <w:rPr>
                <w:szCs w:val="24"/>
              </w:rPr>
              <w:t>nvarchar</w:t>
            </w:r>
          </w:p>
        </w:tc>
        <w:tc>
          <w:tcPr>
            <w:tcW w:w="5755" w:type="dxa"/>
          </w:tcPr>
          <w:p w14:paraId="55AC424F" w14:textId="348D41B7" w:rsidR="00F36ABC" w:rsidRPr="009B244C" w:rsidRDefault="00F36ABC" w:rsidP="00604625">
            <w:pPr>
              <w:rPr>
                <w:szCs w:val="24"/>
              </w:rPr>
            </w:pPr>
            <w:r w:rsidRPr="009B244C">
              <w:rPr>
                <w:szCs w:val="24"/>
              </w:rPr>
              <w:t xml:space="preserve">Email of </w:t>
            </w:r>
            <w:r w:rsidR="00A20E32">
              <w:rPr>
                <w:szCs w:val="24"/>
              </w:rPr>
              <w:t>Admin</w:t>
            </w:r>
          </w:p>
        </w:tc>
      </w:tr>
      <w:tr w:rsidR="00F36ABC" w:rsidRPr="009B244C" w14:paraId="5E3E387C" w14:textId="77777777" w:rsidTr="00604625">
        <w:trPr>
          <w:trHeight w:val="288"/>
        </w:trPr>
        <w:tc>
          <w:tcPr>
            <w:tcW w:w="1795" w:type="dxa"/>
          </w:tcPr>
          <w:p w14:paraId="4D9A91A3" w14:textId="2395604F" w:rsidR="00F36ABC" w:rsidRPr="009B244C" w:rsidRDefault="00B37927" w:rsidP="00604625">
            <w:pPr>
              <w:rPr>
                <w:szCs w:val="24"/>
              </w:rPr>
            </w:pPr>
            <w:r>
              <w:rPr>
                <w:szCs w:val="24"/>
              </w:rPr>
              <w:t>AdminID</w:t>
            </w:r>
          </w:p>
        </w:tc>
        <w:tc>
          <w:tcPr>
            <w:tcW w:w="1800" w:type="dxa"/>
          </w:tcPr>
          <w:p w14:paraId="3DD2098F" w14:textId="77777777" w:rsidR="00F36ABC" w:rsidRPr="009B244C" w:rsidRDefault="00F36ABC" w:rsidP="00604625">
            <w:pPr>
              <w:rPr>
                <w:szCs w:val="24"/>
              </w:rPr>
            </w:pPr>
            <w:r w:rsidRPr="009B244C">
              <w:rPr>
                <w:szCs w:val="24"/>
              </w:rPr>
              <w:t>int (Primary Key)</w:t>
            </w:r>
          </w:p>
        </w:tc>
        <w:tc>
          <w:tcPr>
            <w:tcW w:w="5755" w:type="dxa"/>
          </w:tcPr>
          <w:p w14:paraId="3DC589A4" w14:textId="03BED4B5" w:rsidR="00F36ABC" w:rsidRPr="009B244C" w:rsidRDefault="00F36ABC" w:rsidP="00604625">
            <w:pPr>
              <w:rPr>
                <w:szCs w:val="24"/>
              </w:rPr>
            </w:pPr>
            <w:r w:rsidRPr="009B244C">
              <w:rPr>
                <w:szCs w:val="24"/>
              </w:rPr>
              <w:t xml:space="preserve">Id of </w:t>
            </w:r>
            <w:r w:rsidR="00A20E32">
              <w:rPr>
                <w:szCs w:val="24"/>
              </w:rPr>
              <w:t>Admin</w:t>
            </w:r>
          </w:p>
        </w:tc>
      </w:tr>
      <w:tr w:rsidR="00F36ABC" w:rsidRPr="009B244C" w14:paraId="3B28A9F1" w14:textId="77777777" w:rsidTr="00604625">
        <w:trPr>
          <w:trHeight w:val="288"/>
        </w:trPr>
        <w:tc>
          <w:tcPr>
            <w:tcW w:w="1795" w:type="dxa"/>
          </w:tcPr>
          <w:p w14:paraId="1409DA12" w14:textId="70CC610D" w:rsidR="00F36ABC" w:rsidRPr="009B244C" w:rsidRDefault="00B37927" w:rsidP="00604625">
            <w:pPr>
              <w:rPr>
                <w:szCs w:val="24"/>
              </w:rPr>
            </w:pPr>
            <w:r>
              <w:rPr>
                <w:szCs w:val="24"/>
              </w:rPr>
              <w:t>Admin</w:t>
            </w:r>
            <w:r w:rsidR="00F36ABC" w:rsidRPr="009B244C">
              <w:rPr>
                <w:szCs w:val="24"/>
              </w:rPr>
              <w:t>Name</w:t>
            </w:r>
          </w:p>
        </w:tc>
        <w:tc>
          <w:tcPr>
            <w:tcW w:w="1800" w:type="dxa"/>
          </w:tcPr>
          <w:p w14:paraId="58FFA307" w14:textId="77777777" w:rsidR="00F36ABC" w:rsidRPr="009B244C" w:rsidRDefault="00F36ABC" w:rsidP="00604625">
            <w:pPr>
              <w:rPr>
                <w:szCs w:val="24"/>
              </w:rPr>
            </w:pPr>
            <w:r w:rsidRPr="009B244C">
              <w:rPr>
                <w:szCs w:val="24"/>
              </w:rPr>
              <w:t>nvarchar</w:t>
            </w:r>
          </w:p>
        </w:tc>
        <w:tc>
          <w:tcPr>
            <w:tcW w:w="5755" w:type="dxa"/>
          </w:tcPr>
          <w:p w14:paraId="621E301D" w14:textId="38F86582" w:rsidR="00F36ABC" w:rsidRPr="009B244C" w:rsidRDefault="00F36ABC" w:rsidP="00604625">
            <w:pPr>
              <w:rPr>
                <w:szCs w:val="24"/>
              </w:rPr>
            </w:pPr>
            <w:r w:rsidRPr="009B244C">
              <w:rPr>
                <w:szCs w:val="24"/>
              </w:rPr>
              <w:t xml:space="preserve">Name of </w:t>
            </w:r>
            <w:r w:rsidR="00A20E32">
              <w:rPr>
                <w:szCs w:val="24"/>
              </w:rPr>
              <w:t>Admin</w:t>
            </w:r>
          </w:p>
        </w:tc>
      </w:tr>
      <w:tr w:rsidR="00F36ABC" w:rsidRPr="009B244C" w14:paraId="5F4A7757" w14:textId="77777777" w:rsidTr="00604625">
        <w:trPr>
          <w:trHeight w:val="288"/>
        </w:trPr>
        <w:tc>
          <w:tcPr>
            <w:tcW w:w="1795" w:type="dxa"/>
          </w:tcPr>
          <w:p w14:paraId="220C617D" w14:textId="6C45FD14" w:rsidR="00F36ABC" w:rsidRPr="009B244C" w:rsidRDefault="00C50B5B" w:rsidP="00604625">
            <w:pPr>
              <w:rPr>
                <w:szCs w:val="24"/>
              </w:rPr>
            </w:pPr>
            <w:r>
              <w:rPr>
                <w:szCs w:val="24"/>
              </w:rPr>
              <w:t>Admin</w:t>
            </w:r>
            <w:r w:rsidR="00B37927" w:rsidRPr="009B244C">
              <w:rPr>
                <w:szCs w:val="24"/>
              </w:rPr>
              <w:t>P</w:t>
            </w:r>
            <w:r w:rsidR="00F36ABC" w:rsidRPr="009B244C">
              <w:rPr>
                <w:szCs w:val="24"/>
              </w:rPr>
              <w:t>assword</w:t>
            </w:r>
          </w:p>
        </w:tc>
        <w:tc>
          <w:tcPr>
            <w:tcW w:w="1800" w:type="dxa"/>
          </w:tcPr>
          <w:p w14:paraId="5004B135" w14:textId="77777777" w:rsidR="00F36ABC" w:rsidRPr="009B244C" w:rsidRDefault="00F36ABC" w:rsidP="00604625">
            <w:pPr>
              <w:rPr>
                <w:szCs w:val="24"/>
              </w:rPr>
            </w:pPr>
            <w:r w:rsidRPr="009B244C">
              <w:rPr>
                <w:szCs w:val="24"/>
              </w:rPr>
              <w:t>nvarchar</w:t>
            </w:r>
          </w:p>
        </w:tc>
        <w:tc>
          <w:tcPr>
            <w:tcW w:w="5755" w:type="dxa"/>
          </w:tcPr>
          <w:p w14:paraId="5F0F0BF4" w14:textId="76AE3905" w:rsidR="00F36ABC" w:rsidRPr="009B244C" w:rsidRDefault="00F36ABC" w:rsidP="00604625">
            <w:pPr>
              <w:rPr>
                <w:szCs w:val="24"/>
              </w:rPr>
            </w:pPr>
            <w:r w:rsidRPr="009B244C">
              <w:rPr>
                <w:szCs w:val="24"/>
              </w:rPr>
              <w:t xml:space="preserve">Password of </w:t>
            </w:r>
            <w:r w:rsidR="004330DA">
              <w:rPr>
                <w:szCs w:val="24"/>
              </w:rPr>
              <w:t>Admin</w:t>
            </w:r>
          </w:p>
        </w:tc>
      </w:tr>
      <w:tr w:rsidR="00C50B5B" w:rsidRPr="009B244C" w14:paraId="3C55872A" w14:textId="77777777" w:rsidTr="00604625">
        <w:trPr>
          <w:trHeight w:val="288"/>
        </w:trPr>
        <w:tc>
          <w:tcPr>
            <w:tcW w:w="1795" w:type="dxa"/>
          </w:tcPr>
          <w:p w14:paraId="57C513EC" w14:textId="5FD3C00E" w:rsidR="00C50B5B" w:rsidRDefault="00C50B5B" w:rsidP="00604625">
            <w:r>
              <w:t>AdminEmployeeID</w:t>
            </w:r>
          </w:p>
        </w:tc>
        <w:tc>
          <w:tcPr>
            <w:tcW w:w="1800" w:type="dxa"/>
          </w:tcPr>
          <w:p w14:paraId="3E9A3B7F" w14:textId="677BF207" w:rsidR="00C50B5B" w:rsidRPr="009B244C" w:rsidRDefault="00C50B5B" w:rsidP="00604625">
            <w:r>
              <w:t>Int</w:t>
            </w:r>
          </w:p>
        </w:tc>
        <w:tc>
          <w:tcPr>
            <w:tcW w:w="5755" w:type="dxa"/>
          </w:tcPr>
          <w:p w14:paraId="3DE95B04" w14:textId="7878141B" w:rsidR="00C50B5B" w:rsidRPr="009B244C" w:rsidRDefault="00C50B5B" w:rsidP="00604625">
            <w:r>
              <w:t>Employee ID of Admin</w:t>
            </w:r>
          </w:p>
        </w:tc>
      </w:tr>
      <w:tr w:rsidR="00F36ABC" w:rsidRPr="009B244C" w14:paraId="1BA08C62" w14:textId="77777777" w:rsidTr="00604625">
        <w:trPr>
          <w:trHeight w:val="288"/>
        </w:trPr>
        <w:tc>
          <w:tcPr>
            <w:tcW w:w="1795" w:type="dxa"/>
          </w:tcPr>
          <w:p w14:paraId="46D12D6E" w14:textId="77FADBC9" w:rsidR="00F36ABC" w:rsidRPr="009B244C" w:rsidRDefault="00C50B5B" w:rsidP="00604625">
            <w:pPr>
              <w:rPr>
                <w:szCs w:val="24"/>
              </w:rPr>
            </w:pPr>
            <w:r>
              <w:rPr>
                <w:szCs w:val="24"/>
              </w:rPr>
              <w:t>AdminR</w:t>
            </w:r>
            <w:r w:rsidR="00F36ABC" w:rsidRPr="009B244C">
              <w:rPr>
                <w:szCs w:val="24"/>
              </w:rPr>
              <w:t>ole</w:t>
            </w:r>
          </w:p>
        </w:tc>
        <w:tc>
          <w:tcPr>
            <w:tcW w:w="1800" w:type="dxa"/>
          </w:tcPr>
          <w:p w14:paraId="61C8B338" w14:textId="77777777" w:rsidR="00F36ABC" w:rsidRPr="009B244C" w:rsidRDefault="00F36ABC" w:rsidP="00604625">
            <w:pPr>
              <w:rPr>
                <w:szCs w:val="24"/>
              </w:rPr>
            </w:pPr>
            <w:r w:rsidRPr="009B244C">
              <w:rPr>
                <w:szCs w:val="24"/>
              </w:rPr>
              <w:t>nvarchar</w:t>
            </w:r>
          </w:p>
        </w:tc>
        <w:tc>
          <w:tcPr>
            <w:tcW w:w="5755" w:type="dxa"/>
          </w:tcPr>
          <w:p w14:paraId="6B905883" w14:textId="057D9419" w:rsidR="00F36ABC" w:rsidRPr="009B244C" w:rsidRDefault="00F36ABC" w:rsidP="00604625">
            <w:pPr>
              <w:rPr>
                <w:szCs w:val="24"/>
              </w:rPr>
            </w:pPr>
            <w:r w:rsidRPr="009B244C">
              <w:rPr>
                <w:szCs w:val="24"/>
              </w:rPr>
              <w:t xml:space="preserve">Role Type of </w:t>
            </w:r>
            <w:r w:rsidR="004330DA">
              <w:rPr>
                <w:szCs w:val="24"/>
              </w:rPr>
              <w:t>Admin</w:t>
            </w:r>
          </w:p>
        </w:tc>
      </w:tr>
      <w:tr w:rsidR="00C50B5B" w:rsidRPr="009B244C" w14:paraId="5648FBF5" w14:textId="77777777" w:rsidTr="00604625">
        <w:trPr>
          <w:trHeight w:val="288"/>
        </w:trPr>
        <w:tc>
          <w:tcPr>
            <w:tcW w:w="1795" w:type="dxa"/>
          </w:tcPr>
          <w:p w14:paraId="23EB5C2F" w14:textId="5DA9F27E" w:rsidR="00C50B5B" w:rsidRDefault="004330DA" w:rsidP="00604625">
            <w:r>
              <w:t>Admin_loggedin</w:t>
            </w:r>
          </w:p>
        </w:tc>
        <w:tc>
          <w:tcPr>
            <w:tcW w:w="1800" w:type="dxa"/>
          </w:tcPr>
          <w:p w14:paraId="173C2C5A" w14:textId="0CBA7F41" w:rsidR="00C50B5B" w:rsidRPr="009B244C" w:rsidRDefault="004330DA" w:rsidP="00604625">
            <w:r>
              <w:t>Bit</w:t>
            </w:r>
          </w:p>
        </w:tc>
        <w:tc>
          <w:tcPr>
            <w:tcW w:w="5755" w:type="dxa"/>
          </w:tcPr>
          <w:p w14:paraId="7A7E31CA" w14:textId="4709F513" w:rsidR="00C50B5B" w:rsidRPr="009B244C" w:rsidRDefault="004330DA" w:rsidP="00604625">
            <w:r>
              <w:t>Login Status of Admin</w:t>
            </w:r>
          </w:p>
        </w:tc>
      </w:tr>
    </w:tbl>
    <w:p w14:paraId="79364990" w14:textId="5C2DCBBA" w:rsidR="00F36ABC" w:rsidRPr="009B244C" w:rsidRDefault="00D10C00" w:rsidP="00686D06">
      <w:pPr>
        <w:pStyle w:val="Caption"/>
        <w:jc w:val="center"/>
      </w:pPr>
      <w:bookmarkStart w:id="408" w:name="_Toc167959198"/>
      <w:r>
        <w:lastRenderedPageBreak/>
        <w:t xml:space="preserve">Table </w:t>
      </w:r>
      <w:r w:rsidR="00A66E71">
        <w:fldChar w:fldCharType="begin"/>
      </w:r>
      <w:r w:rsidR="00A66E71">
        <w:instrText xml:space="preserve"> SEQ Table \* ARABIC </w:instrText>
      </w:r>
      <w:r w:rsidR="00A66E71">
        <w:fldChar w:fldCharType="separate"/>
      </w:r>
      <w:r>
        <w:rPr>
          <w:noProof/>
        </w:rPr>
        <w:t>15</w:t>
      </w:r>
      <w:r w:rsidR="00A66E71">
        <w:rPr>
          <w:noProof/>
        </w:rPr>
        <w:fldChar w:fldCharType="end"/>
      </w:r>
      <w:r>
        <w:t>: Admin Data</w:t>
      </w:r>
      <w:bookmarkEnd w:id="408"/>
    </w:p>
    <w:p w14:paraId="16F8B2C7" w14:textId="542517D3" w:rsidR="003527FC" w:rsidRDefault="003527FC" w:rsidP="003527FC">
      <w:pPr>
        <w:rPr>
          <w:b/>
          <w:bCs/>
        </w:rPr>
      </w:pPr>
      <w:r>
        <w:rPr>
          <w:b/>
          <w:bCs/>
        </w:rPr>
        <w:t>Board Status</w:t>
      </w:r>
      <w:r w:rsidRPr="009B244C">
        <w:rPr>
          <w:b/>
          <w:bCs/>
        </w:rPr>
        <w:t>:</w:t>
      </w:r>
    </w:p>
    <w:p w14:paraId="5DEF35C3" w14:textId="77777777" w:rsidR="003527FC" w:rsidRPr="009B244C" w:rsidRDefault="003527FC" w:rsidP="003527FC">
      <w:pPr>
        <w:rPr>
          <w:b/>
          <w:bCs/>
        </w:rPr>
      </w:pPr>
    </w:p>
    <w:tbl>
      <w:tblPr>
        <w:tblStyle w:val="TableGrid"/>
        <w:tblW w:w="0" w:type="auto"/>
        <w:tblLook w:val="04A0" w:firstRow="1" w:lastRow="0" w:firstColumn="1" w:lastColumn="0" w:noHBand="0" w:noVBand="1"/>
      </w:tblPr>
      <w:tblGrid>
        <w:gridCol w:w="1795"/>
        <w:gridCol w:w="1800"/>
        <w:gridCol w:w="5755"/>
      </w:tblGrid>
      <w:tr w:rsidR="003527FC" w:rsidRPr="009B244C" w14:paraId="7235DF0C" w14:textId="77777777" w:rsidTr="00604625">
        <w:trPr>
          <w:trHeight w:val="288"/>
        </w:trPr>
        <w:tc>
          <w:tcPr>
            <w:tcW w:w="1795" w:type="dxa"/>
          </w:tcPr>
          <w:p w14:paraId="3CEE5FE5" w14:textId="77777777" w:rsidR="003527FC" w:rsidRPr="009B244C" w:rsidRDefault="003527FC" w:rsidP="00604625">
            <w:pPr>
              <w:rPr>
                <w:b/>
                <w:bCs/>
                <w:szCs w:val="24"/>
              </w:rPr>
            </w:pPr>
            <w:r w:rsidRPr="009B244C">
              <w:rPr>
                <w:b/>
                <w:bCs/>
                <w:szCs w:val="24"/>
              </w:rPr>
              <w:t>Field Name</w:t>
            </w:r>
          </w:p>
        </w:tc>
        <w:tc>
          <w:tcPr>
            <w:tcW w:w="1800" w:type="dxa"/>
          </w:tcPr>
          <w:p w14:paraId="1FE196CE" w14:textId="77777777" w:rsidR="003527FC" w:rsidRPr="009B244C" w:rsidRDefault="003527FC" w:rsidP="00604625">
            <w:pPr>
              <w:rPr>
                <w:b/>
                <w:bCs/>
                <w:szCs w:val="24"/>
              </w:rPr>
            </w:pPr>
            <w:r w:rsidRPr="009B244C">
              <w:rPr>
                <w:b/>
                <w:bCs/>
                <w:szCs w:val="24"/>
              </w:rPr>
              <w:t>Data Type</w:t>
            </w:r>
          </w:p>
        </w:tc>
        <w:tc>
          <w:tcPr>
            <w:tcW w:w="5755" w:type="dxa"/>
          </w:tcPr>
          <w:p w14:paraId="2C6322AC" w14:textId="77777777" w:rsidR="003527FC" w:rsidRPr="009B244C" w:rsidRDefault="003527FC" w:rsidP="00604625">
            <w:pPr>
              <w:rPr>
                <w:b/>
                <w:bCs/>
                <w:szCs w:val="24"/>
              </w:rPr>
            </w:pPr>
            <w:r w:rsidRPr="009B244C">
              <w:rPr>
                <w:b/>
                <w:bCs/>
                <w:szCs w:val="24"/>
              </w:rPr>
              <w:t>Description</w:t>
            </w:r>
          </w:p>
        </w:tc>
      </w:tr>
      <w:tr w:rsidR="003527FC" w:rsidRPr="009B244C" w14:paraId="41D7AB14" w14:textId="77777777" w:rsidTr="00604625">
        <w:trPr>
          <w:trHeight w:val="288"/>
        </w:trPr>
        <w:tc>
          <w:tcPr>
            <w:tcW w:w="1795" w:type="dxa"/>
          </w:tcPr>
          <w:p w14:paraId="17BAC2E7" w14:textId="3DF86C82" w:rsidR="003527FC" w:rsidRPr="009B244C" w:rsidRDefault="003527FC" w:rsidP="00604625">
            <w:pPr>
              <w:rPr>
                <w:szCs w:val="24"/>
              </w:rPr>
            </w:pPr>
            <w:r>
              <w:rPr>
                <w:szCs w:val="24"/>
              </w:rPr>
              <w:t>BoardID</w:t>
            </w:r>
          </w:p>
        </w:tc>
        <w:tc>
          <w:tcPr>
            <w:tcW w:w="1800" w:type="dxa"/>
          </w:tcPr>
          <w:p w14:paraId="72D3CEFD" w14:textId="26E334BE" w:rsidR="003527FC" w:rsidRPr="009B244C" w:rsidRDefault="00881BE4" w:rsidP="00604625">
            <w:pPr>
              <w:rPr>
                <w:szCs w:val="24"/>
              </w:rPr>
            </w:pPr>
            <w:r>
              <w:rPr>
                <w:szCs w:val="24"/>
              </w:rPr>
              <w:t xml:space="preserve">Int </w:t>
            </w:r>
            <w:r w:rsidRPr="009B244C">
              <w:rPr>
                <w:szCs w:val="24"/>
              </w:rPr>
              <w:t>(Primary Key)</w:t>
            </w:r>
          </w:p>
        </w:tc>
        <w:tc>
          <w:tcPr>
            <w:tcW w:w="5755" w:type="dxa"/>
          </w:tcPr>
          <w:p w14:paraId="42B8AD28" w14:textId="41326DA5" w:rsidR="003527FC" w:rsidRPr="009B244C" w:rsidRDefault="00881BE4" w:rsidP="00604625">
            <w:pPr>
              <w:rPr>
                <w:szCs w:val="24"/>
              </w:rPr>
            </w:pPr>
            <w:r>
              <w:rPr>
                <w:szCs w:val="24"/>
              </w:rPr>
              <w:t>ID O</w:t>
            </w:r>
            <w:r w:rsidR="00F43B91">
              <w:rPr>
                <w:szCs w:val="24"/>
              </w:rPr>
              <w:t>f</w:t>
            </w:r>
            <w:r>
              <w:rPr>
                <w:szCs w:val="24"/>
              </w:rPr>
              <w:t xml:space="preserve"> of Board</w:t>
            </w:r>
          </w:p>
        </w:tc>
      </w:tr>
      <w:tr w:rsidR="003527FC" w:rsidRPr="009B244C" w14:paraId="4062AB43" w14:textId="77777777" w:rsidTr="00604625">
        <w:trPr>
          <w:trHeight w:val="288"/>
        </w:trPr>
        <w:tc>
          <w:tcPr>
            <w:tcW w:w="1795" w:type="dxa"/>
          </w:tcPr>
          <w:p w14:paraId="09CAE60D" w14:textId="35B14F27" w:rsidR="003527FC" w:rsidRPr="009B244C" w:rsidRDefault="003527FC" w:rsidP="00604625">
            <w:pPr>
              <w:rPr>
                <w:szCs w:val="24"/>
              </w:rPr>
            </w:pPr>
            <w:r>
              <w:rPr>
                <w:szCs w:val="24"/>
              </w:rPr>
              <w:t>RectangleID</w:t>
            </w:r>
          </w:p>
        </w:tc>
        <w:tc>
          <w:tcPr>
            <w:tcW w:w="1800" w:type="dxa"/>
          </w:tcPr>
          <w:p w14:paraId="47E834A6" w14:textId="067D9C69" w:rsidR="003527FC" w:rsidRPr="009B244C" w:rsidRDefault="003527FC" w:rsidP="00604625">
            <w:pPr>
              <w:rPr>
                <w:szCs w:val="24"/>
              </w:rPr>
            </w:pPr>
            <w:r w:rsidRPr="009B244C">
              <w:rPr>
                <w:szCs w:val="24"/>
              </w:rPr>
              <w:t>int (</w:t>
            </w:r>
            <w:r w:rsidR="00881BE4">
              <w:rPr>
                <w:szCs w:val="24"/>
              </w:rPr>
              <w:t>Foreig</w:t>
            </w:r>
            <w:r w:rsidR="00881BE4">
              <w:t>n</w:t>
            </w:r>
            <w:r w:rsidR="00881BE4">
              <w:rPr>
                <w:szCs w:val="24"/>
              </w:rPr>
              <w:t xml:space="preserve"> Key</w:t>
            </w:r>
            <w:r w:rsidRPr="009B244C">
              <w:rPr>
                <w:szCs w:val="24"/>
              </w:rPr>
              <w:t>)</w:t>
            </w:r>
          </w:p>
        </w:tc>
        <w:tc>
          <w:tcPr>
            <w:tcW w:w="5755" w:type="dxa"/>
          </w:tcPr>
          <w:p w14:paraId="3238996D" w14:textId="5CDA52BF" w:rsidR="003527FC" w:rsidRPr="009B244C" w:rsidRDefault="003527FC" w:rsidP="00604625">
            <w:pPr>
              <w:rPr>
                <w:szCs w:val="24"/>
              </w:rPr>
            </w:pPr>
            <w:r w:rsidRPr="009B244C">
              <w:rPr>
                <w:szCs w:val="24"/>
              </w:rPr>
              <w:t>Id of</w:t>
            </w:r>
            <w:r w:rsidR="00881BE4">
              <w:rPr>
                <w:szCs w:val="24"/>
              </w:rPr>
              <w:t xml:space="preserve"> Rectangle associated with board</w:t>
            </w:r>
          </w:p>
        </w:tc>
      </w:tr>
      <w:tr w:rsidR="003527FC" w:rsidRPr="009B244C" w14:paraId="00E51228" w14:textId="77777777" w:rsidTr="00604625">
        <w:trPr>
          <w:trHeight w:val="288"/>
        </w:trPr>
        <w:tc>
          <w:tcPr>
            <w:tcW w:w="1795" w:type="dxa"/>
          </w:tcPr>
          <w:p w14:paraId="2450F9D1" w14:textId="75258B56" w:rsidR="003527FC" w:rsidRPr="009B244C" w:rsidRDefault="00881BE4" w:rsidP="00604625">
            <w:pPr>
              <w:rPr>
                <w:szCs w:val="24"/>
              </w:rPr>
            </w:pPr>
            <w:r>
              <w:rPr>
                <w:szCs w:val="24"/>
              </w:rPr>
              <w:t>Relay1</w:t>
            </w:r>
          </w:p>
        </w:tc>
        <w:tc>
          <w:tcPr>
            <w:tcW w:w="1800" w:type="dxa"/>
          </w:tcPr>
          <w:p w14:paraId="518C7D8C" w14:textId="014EC0EE" w:rsidR="003527FC" w:rsidRPr="009B244C" w:rsidRDefault="00881BE4" w:rsidP="00604625">
            <w:pPr>
              <w:rPr>
                <w:szCs w:val="24"/>
              </w:rPr>
            </w:pPr>
            <w:r>
              <w:rPr>
                <w:szCs w:val="24"/>
              </w:rPr>
              <w:t>Bit</w:t>
            </w:r>
          </w:p>
        </w:tc>
        <w:tc>
          <w:tcPr>
            <w:tcW w:w="5755" w:type="dxa"/>
          </w:tcPr>
          <w:p w14:paraId="15B94DA9" w14:textId="108B5443" w:rsidR="003527FC" w:rsidRPr="009B244C" w:rsidRDefault="00881BE4" w:rsidP="00604625">
            <w:pPr>
              <w:rPr>
                <w:szCs w:val="24"/>
              </w:rPr>
            </w:pPr>
            <w:r>
              <w:rPr>
                <w:szCs w:val="24"/>
              </w:rPr>
              <w:t>Status of Relay 1</w:t>
            </w:r>
          </w:p>
        </w:tc>
      </w:tr>
      <w:tr w:rsidR="003527FC" w:rsidRPr="009B244C" w14:paraId="24A6BED3" w14:textId="77777777" w:rsidTr="00604625">
        <w:trPr>
          <w:trHeight w:val="288"/>
        </w:trPr>
        <w:tc>
          <w:tcPr>
            <w:tcW w:w="1795" w:type="dxa"/>
          </w:tcPr>
          <w:p w14:paraId="6EF64020" w14:textId="538F9AB8" w:rsidR="003527FC" w:rsidRPr="009B244C" w:rsidRDefault="00881BE4" w:rsidP="00604625">
            <w:pPr>
              <w:rPr>
                <w:szCs w:val="24"/>
              </w:rPr>
            </w:pPr>
            <w:r>
              <w:rPr>
                <w:szCs w:val="24"/>
              </w:rPr>
              <w:t>Mode1</w:t>
            </w:r>
          </w:p>
        </w:tc>
        <w:tc>
          <w:tcPr>
            <w:tcW w:w="1800" w:type="dxa"/>
          </w:tcPr>
          <w:p w14:paraId="78070349" w14:textId="42C9D42F" w:rsidR="003527FC" w:rsidRPr="009B244C" w:rsidRDefault="00881BE4" w:rsidP="00604625">
            <w:pPr>
              <w:rPr>
                <w:szCs w:val="24"/>
              </w:rPr>
            </w:pPr>
            <w:r>
              <w:rPr>
                <w:szCs w:val="24"/>
              </w:rPr>
              <w:t>Bit</w:t>
            </w:r>
          </w:p>
        </w:tc>
        <w:tc>
          <w:tcPr>
            <w:tcW w:w="5755" w:type="dxa"/>
          </w:tcPr>
          <w:p w14:paraId="4015F00B" w14:textId="5B5BDE18" w:rsidR="003527FC" w:rsidRPr="009B244C" w:rsidRDefault="00881BE4" w:rsidP="00604625">
            <w:pPr>
              <w:rPr>
                <w:szCs w:val="24"/>
              </w:rPr>
            </w:pPr>
            <w:r>
              <w:t>Automation Mode of Relay 1</w:t>
            </w:r>
          </w:p>
        </w:tc>
      </w:tr>
      <w:tr w:rsidR="003527FC" w:rsidRPr="009B244C" w14:paraId="40913835" w14:textId="77777777" w:rsidTr="00604625">
        <w:trPr>
          <w:trHeight w:val="288"/>
        </w:trPr>
        <w:tc>
          <w:tcPr>
            <w:tcW w:w="1795" w:type="dxa"/>
          </w:tcPr>
          <w:p w14:paraId="2BF35C8D" w14:textId="127AD9B7" w:rsidR="003527FC" w:rsidRDefault="00881BE4" w:rsidP="00604625">
            <w:r>
              <w:t>Relay2</w:t>
            </w:r>
          </w:p>
        </w:tc>
        <w:tc>
          <w:tcPr>
            <w:tcW w:w="1800" w:type="dxa"/>
          </w:tcPr>
          <w:p w14:paraId="32325408" w14:textId="0DB19607" w:rsidR="003527FC" w:rsidRPr="009B244C" w:rsidRDefault="00881BE4" w:rsidP="00604625">
            <w:r>
              <w:rPr>
                <w:szCs w:val="24"/>
              </w:rPr>
              <w:t>Bit</w:t>
            </w:r>
          </w:p>
        </w:tc>
        <w:tc>
          <w:tcPr>
            <w:tcW w:w="5755" w:type="dxa"/>
          </w:tcPr>
          <w:p w14:paraId="4FCE8355" w14:textId="0E937422" w:rsidR="003527FC" w:rsidRPr="009B244C" w:rsidRDefault="00881BE4" w:rsidP="00604625">
            <w:r>
              <w:rPr>
                <w:szCs w:val="24"/>
              </w:rPr>
              <w:t>Status of Relay 2</w:t>
            </w:r>
          </w:p>
        </w:tc>
      </w:tr>
      <w:tr w:rsidR="003527FC" w:rsidRPr="009B244C" w14:paraId="33357194" w14:textId="77777777" w:rsidTr="00604625">
        <w:trPr>
          <w:trHeight w:val="288"/>
        </w:trPr>
        <w:tc>
          <w:tcPr>
            <w:tcW w:w="1795" w:type="dxa"/>
          </w:tcPr>
          <w:p w14:paraId="1E262B6A" w14:textId="7EE46D84" w:rsidR="003527FC" w:rsidRPr="009B244C" w:rsidRDefault="00881BE4" w:rsidP="00604625">
            <w:pPr>
              <w:rPr>
                <w:szCs w:val="24"/>
              </w:rPr>
            </w:pPr>
            <w:r>
              <w:rPr>
                <w:szCs w:val="24"/>
              </w:rPr>
              <w:t>Mode2</w:t>
            </w:r>
          </w:p>
        </w:tc>
        <w:tc>
          <w:tcPr>
            <w:tcW w:w="1800" w:type="dxa"/>
          </w:tcPr>
          <w:p w14:paraId="395C3309" w14:textId="3FDDC149" w:rsidR="003527FC" w:rsidRPr="009B244C" w:rsidRDefault="00881BE4" w:rsidP="00604625">
            <w:pPr>
              <w:rPr>
                <w:szCs w:val="24"/>
              </w:rPr>
            </w:pPr>
            <w:r>
              <w:rPr>
                <w:szCs w:val="24"/>
              </w:rPr>
              <w:t>Bit</w:t>
            </w:r>
          </w:p>
        </w:tc>
        <w:tc>
          <w:tcPr>
            <w:tcW w:w="5755" w:type="dxa"/>
          </w:tcPr>
          <w:p w14:paraId="211EBC95" w14:textId="4A10E3A5" w:rsidR="003527FC" w:rsidRPr="009B244C" w:rsidRDefault="00881BE4" w:rsidP="00604625">
            <w:pPr>
              <w:rPr>
                <w:szCs w:val="24"/>
              </w:rPr>
            </w:pPr>
            <w:r>
              <w:t>Automation Mode of Relay 2</w:t>
            </w:r>
          </w:p>
        </w:tc>
      </w:tr>
      <w:tr w:rsidR="003527FC" w:rsidRPr="009B244C" w14:paraId="07B170D8" w14:textId="77777777" w:rsidTr="00604625">
        <w:trPr>
          <w:trHeight w:val="288"/>
        </w:trPr>
        <w:tc>
          <w:tcPr>
            <w:tcW w:w="1795" w:type="dxa"/>
          </w:tcPr>
          <w:p w14:paraId="2452FF41" w14:textId="1C063979" w:rsidR="003527FC" w:rsidRDefault="00881BE4" w:rsidP="00604625">
            <w:r>
              <w:t>Relay3</w:t>
            </w:r>
          </w:p>
        </w:tc>
        <w:tc>
          <w:tcPr>
            <w:tcW w:w="1800" w:type="dxa"/>
          </w:tcPr>
          <w:p w14:paraId="1F1714D7" w14:textId="77777777" w:rsidR="003527FC" w:rsidRPr="009B244C" w:rsidRDefault="003527FC" w:rsidP="00604625">
            <w:r>
              <w:t>Bit</w:t>
            </w:r>
          </w:p>
        </w:tc>
        <w:tc>
          <w:tcPr>
            <w:tcW w:w="5755" w:type="dxa"/>
          </w:tcPr>
          <w:p w14:paraId="538746BC" w14:textId="731A4AC2" w:rsidR="003527FC" w:rsidRPr="009B244C" w:rsidRDefault="00881BE4" w:rsidP="00604625">
            <w:r>
              <w:rPr>
                <w:szCs w:val="24"/>
              </w:rPr>
              <w:t>Status of Relay 3</w:t>
            </w:r>
          </w:p>
        </w:tc>
      </w:tr>
      <w:tr w:rsidR="00881BE4" w:rsidRPr="009B244C" w14:paraId="00894CE2" w14:textId="77777777" w:rsidTr="00604625">
        <w:trPr>
          <w:trHeight w:val="288"/>
        </w:trPr>
        <w:tc>
          <w:tcPr>
            <w:tcW w:w="1795" w:type="dxa"/>
          </w:tcPr>
          <w:p w14:paraId="103EDE8C" w14:textId="7410DEC3" w:rsidR="00881BE4" w:rsidRDefault="00881BE4" w:rsidP="00604625">
            <w:r>
              <w:t>Mode3</w:t>
            </w:r>
          </w:p>
        </w:tc>
        <w:tc>
          <w:tcPr>
            <w:tcW w:w="1800" w:type="dxa"/>
          </w:tcPr>
          <w:p w14:paraId="56EC5143" w14:textId="7AABCE1F" w:rsidR="00881BE4" w:rsidRDefault="00881BE4" w:rsidP="00604625">
            <w:r>
              <w:t>Bit</w:t>
            </w:r>
          </w:p>
        </w:tc>
        <w:tc>
          <w:tcPr>
            <w:tcW w:w="5755" w:type="dxa"/>
          </w:tcPr>
          <w:p w14:paraId="42F65E37" w14:textId="143B8D60" w:rsidR="00881BE4" w:rsidRDefault="00881BE4" w:rsidP="00604625">
            <w:r>
              <w:t>Automation Mode of Relay 3</w:t>
            </w:r>
          </w:p>
        </w:tc>
      </w:tr>
    </w:tbl>
    <w:p w14:paraId="313D2FE8" w14:textId="46BDD18F" w:rsidR="00F36ABC" w:rsidRDefault="00D10C00" w:rsidP="00686D06">
      <w:pPr>
        <w:pStyle w:val="Caption"/>
        <w:jc w:val="center"/>
      </w:pPr>
      <w:bookmarkStart w:id="409" w:name="_Toc167959199"/>
      <w:r>
        <w:t xml:space="preserve">Table </w:t>
      </w:r>
      <w:r w:rsidR="00A66E71">
        <w:fldChar w:fldCharType="begin"/>
      </w:r>
      <w:r w:rsidR="00A66E71">
        <w:instrText xml:space="preserve"> SEQ Table \* ARABIC </w:instrText>
      </w:r>
      <w:r w:rsidR="00A66E71">
        <w:fldChar w:fldCharType="separate"/>
      </w:r>
      <w:r>
        <w:rPr>
          <w:noProof/>
        </w:rPr>
        <w:t>16</w:t>
      </w:r>
      <w:r w:rsidR="00A66E71">
        <w:rPr>
          <w:noProof/>
        </w:rPr>
        <w:fldChar w:fldCharType="end"/>
      </w:r>
      <w:r>
        <w:t>: Board Status Data</w:t>
      </w:r>
      <w:bookmarkEnd w:id="409"/>
    </w:p>
    <w:p w14:paraId="3DA3E425" w14:textId="77777777" w:rsidR="006B595C" w:rsidRPr="009B244C" w:rsidRDefault="006B595C" w:rsidP="006B595C"/>
    <w:p w14:paraId="53743A41" w14:textId="73A0BA49" w:rsidR="006B595C" w:rsidRDefault="006B595C" w:rsidP="006B595C">
      <w:pPr>
        <w:rPr>
          <w:b/>
          <w:bCs/>
        </w:rPr>
      </w:pPr>
      <w:r>
        <w:rPr>
          <w:b/>
          <w:bCs/>
        </w:rPr>
        <w:t>Energy Consumption</w:t>
      </w:r>
      <w:r w:rsidRPr="009B244C">
        <w:rPr>
          <w:b/>
          <w:bCs/>
        </w:rPr>
        <w:t>:</w:t>
      </w:r>
    </w:p>
    <w:p w14:paraId="2CEBAF26" w14:textId="77777777" w:rsidR="006B595C" w:rsidRPr="009B244C" w:rsidRDefault="006B595C" w:rsidP="006B595C">
      <w:pPr>
        <w:rPr>
          <w:b/>
          <w:bCs/>
        </w:rPr>
      </w:pPr>
    </w:p>
    <w:tbl>
      <w:tblPr>
        <w:tblStyle w:val="TableGrid"/>
        <w:tblW w:w="0" w:type="auto"/>
        <w:tblLook w:val="04A0" w:firstRow="1" w:lastRow="0" w:firstColumn="1" w:lastColumn="0" w:noHBand="0" w:noVBand="1"/>
      </w:tblPr>
      <w:tblGrid>
        <w:gridCol w:w="1795"/>
        <w:gridCol w:w="1800"/>
        <w:gridCol w:w="5755"/>
      </w:tblGrid>
      <w:tr w:rsidR="006B595C" w:rsidRPr="009B244C" w14:paraId="5E274271" w14:textId="77777777" w:rsidTr="00604625">
        <w:trPr>
          <w:trHeight w:val="288"/>
        </w:trPr>
        <w:tc>
          <w:tcPr>
            <w:tcW w:w="1795" w:type="dxa"/>
          </w:tcPr>
          <w:p w14:paraId="68AB0EFB" w14:textId="77777777" w:rsidR="006B595C" w:rsidRPr="009B244C" w:rsidRDefault="006B595C" w:rsidP="00604625">
            <w:pPr>
              <w:rPr>
                <w:b/>
                <w:bCs/>
                <w:szCs w:val="24"/>
              </w:rPr>
            </w:pPr>
            <w:r w:rsidRPr="009B244C">
              <w:rPr>
                <w:b/>
                <w:bCs/>
                <w:szCs w:val="24"/>
              </w:rPr>
              <w:t>Field Name</w:t>
            </w:r>
          </w:p>
        </w:tc>
        <w:tc>
          <w:tcPr>
            <w:tcW w:w="1800" w:type="dxa"/>
          </w:tcPr>
          <w:p w14:paraId="056AACA5" w14:textId="77777777" w:rsidR="006B595C" w:rsidRPr="009B244C" w:rsidRDefault="006B595C" w:rsidP="00604625">
            <w:pPr>
              <w:rPr>
                <w:b/>
                <w:bCs/>
                <w:szCs w:val="24"/>
              </w:rPr>
            </w:pPr>
            <w:r w:rsidRPr="009B244C">
              <w:rPr>
                <w:b/>
                <w:bCs/>
                <w:szCs w:val="24"/>
              </w:rPr>
              <w:t>Data Type</w:t>
            </w:r>
          </w:p>
        </w:tc>
        <w:tc>
          <w:tcPr>
            <w:tcW w:w="5755" w:type="dxa"/>
          </w:tcPr>
          <w:p w14:paraId="686DFA46" w14:textId="77777777" w:rsidR="006B595C" w:rsidRPr="009B244C" w:rsidRDefault="006B595C" w:rsidP="00604625">
            <w:pPr>
              <w:rPr>
                <w:b/>
                <w:bCs/>
                <w:szCs w:val="24"/>
              </w:rPr>
            </w:pPr>
            <w:r w:rsidRPr="009B244C">
              <w:rPr>
                <w:b/>
                <w:bCs/>
                <w:szCs w:val="24"/>
              </w:rPr>
              <w:t>Description</w:t>
            </w:r>
          </w:p>
        </w:tc>
      </w:tr>
      <w:tr w:rsidR="006B595C" w:rsidRPr="009B244C" w14:paraId="36226F03" w14:textId="77777777" w:rsidTr="00604625">
        <w:trPr>
          <w:trHeight w:val="288"/>
        </w:trPr>
        <w:tc>
          <w:tcPr>
            <w:tcW w:w="1795" w:type="dxa"/>
          </w:tcPr>
          <w:p w14:paraId="232CE249" w14:textId="77777777" w:rsidR="006B595C" w:rsidRPr="009B244C" w:rsidRDefault="006B595C" w:rsidP="00604625">
            <w:pPr>
              <w:rPr>
                <w:szCs w:val="24"/>
              </w:rPr>
            </w:pPr>
            <w:r>
              <w:rPr>
                <w:szCs w:val="24"/>
              </w:rPr>
              <w:t>BoardID</w:t>
            </w:r>
          </w:p>
        </w:tc>
        <w:tc>
          <w:tcPr>
            <w:tcW w:w="1800" w:type="dxa"/>
          </w:tcPr>
          <w:p w14:paraId="0BF1E051" w14:textId="77777777" w:rsidR="006B595C" w:rsidRPr="009B244C" w:rsidRDefault="006B595C" w:rsidP="00604625">
            <w:pPr>
              <w:rPr>
                <w:szCs w:val="24"/>
              </w:rPr>
            </w:pPr>
            <w:r>
              <w:rPr>
                <w:szCs w:val="24"/>
              </w:rPr>
              <w:t xml:space="preserve">Int </w:t>
            </w:r>
            <w:r w:rsidRPr="009B244C">
              <w:rPr>
                <w:szCs w:val="24"/>
              </w:rPr>
              <w:t>(Primary Key)</w:t>
            </w:r>
          </w:p>
        </w:tc>
        <w:tc>
          <w:tcPr>
            <w:tcW w:w="5755" w:type="dxa"/>
          </w:tcPr>
          <w:p w14:paraId="59373613" w14:textId="3259FC57" w:rsidR="006B595C" w:rsidRPr="009B244C" w:rsidRDefault="006B595C" w:rsidP="00604625">
            <w:pPr>
              <w:rPr>
                <w:szCs w:val="24"/>
              </w:rPr>
            </w:pPr>
            <w:r>
              <w:rPr>
                <w:szCs w:val="24"/>
              </w:rPr>
              <w:t>ID O</w:t>
            </w:r>
            <w:r w:rsidR="00F43B91">
              <w:rPr>
                <w:szCs w:val="24"/>
              </w:rPr>
              <w:t>f</w:t>
            </w:r>
            <w:r>
              <w:rPr>
                <w:szCs w:val="24"/>
              </w:rPr>
              <w:t xml:space="preserve"> of Board</w:t>
            </w:r>
          </w:p>
        </w:tc>
      </w:tr>
      <w:tr w:rsidR="006B595C" w:rsidRPr="009B244C" w14:paraId="5D688CE3" w14:textId="77777777" w:rsidTr="00604625">
        <w:trPr>
          <w:trHeight w:val="288"/>
        </w:trPr>
        <w:tc>
          <w:tcPr>
            <w:tcW w:w="1795" w:type="dxa"/>
          </w:tcPr>
          <w:p w14:paraId="6209A672" w14:textId="314446EA" w:rsidR="006B595C" w:rsidRPr="009B244C" w:rsidRDefault="00F43B91" w:rsidP="00604625">
            <w:pPr>
              <w:rPr>
                <w:szCs w:val="24"/>
              </w:rPr>
            </w:pPr>
            <w:r>
              <w:rPr>
                <w:szCs w:val="24"/>
              </w:rPr>
              <w:t>Amp</w:t>
            </w:r>
          </w:p>
        </w:tc>
        <w:tc>
          <w:tcPr>
            <w:tcW w:w="1800" w:type="dxa"/>
          </w:tcPr>
          <w:p w14:paraId="274353E2" w14:textId="284269EA" w:rsidR="006B595C" w:rsidRPr="009B244C" w:rsidRDefault="00F43B91" w:rsidP="00604625">
            <w:pPr>
              <w:rPr>
                <w:szCs w:val="24"/>
              </w:rPr>
            </w:pPr>
            <w:r>
              <w:rPr>
                <w:szCs w:val="24"/>
              </w:rPr>
              <w:t>Real</w:t>
            </w:r>
          </w:p>
        </w:tc>
        <w:tc>
          <w:tcPr>
            <w:tcW w:w="5755" w:type="dxa"/>
          </w:tcPr>
          <w:p w14:paraId="5CF5D13A" w14:textId="630783D9" w:rsidR="006B595C" w:rsidRPr="009B244C" w:rsidRDefault="00F43B91" w:rsidP="00604625">
            <w:pPr>
              <w:rPr>
                <w:szCs w:val="24"/>
              </w:rPr>
            </w:pPr>
            <w:r>
              <w:rPr>
                <w:szCs w:val="24"/>
              </w:rPr>
              <w:t>Ampere Consumption</w:t>
            </w:r>
          </w:p>
        </w:tc>
      </w:tr>
      <w:tr w:rsidR="006B595C" w:rsidRPr="009B244C" w14:paraId="7468823D" w14:textId="77777777" w:rsidTr="00604625">
        <w:trPr>
          <w:trHeight w:val="288"/>
        </w:trPr>
        <w:tc>
          <w:tcPr>
            <w:tcW w:w="1795" w:type="dxa"/>
          </w:tcPr>
          <w:p w14:paraId="0EF1D31C" w14:textId="690014C8" w:rsidR="006B595C" w:rsidRPr="009B244C" w:rsidRDefault="00F43B91" w:rsidP="00604625">
            <w:pPr>
              <w:rPr>
                <w:szCs w:val="24"/>
              </w:rPr>
            </w:pPr>
            <w:r>
              <w:rPr>
                <w:szCs w:val="24"/>
              </w:rPr>
              <w:t>Vol</w:t>
            </w:r>
          </w:p>
        </w:tc>
        <w:tc>
          <w:tcPr>
            <w:tcW w:w="1800" w:type="dxa"/>
          </w:tcPr>
          <w:p w14:paraId="6E3C8933" w14:textId="55E8CF37" w:rsidR="006B595C" w:rsidRPr="009B244C" w:rsidRDefault="00F43B91" w:rsidP="00604625">
            <w:pPr>
              <w:rPr>
                <w:szCs w:val="24"/>
              </w:rPr>
            </w:pPr>
            <w:r>
              <w:rPr>
                <w:szCs w:val="24"/>
              </w:rPr>
              <w:t>Real</w:t>
            </w:r>
          </w:p>
        </w:tc>
        <w:tc>
          <w:tcPr>
            <w:tcW w:w="5755" w:type="dxa"/>
          </w:tcPr>
          <w:p w14:paraId="236853ED" w14:textId="18B4B300" w:rsidR="006B595C" w:rsidRPr="009B244C" w:rsidRDefault="00F43B91" w:rsidP="00604625">
            <w:pPr>
              <w:rPr>
                <w:szCs w:val="24"/>
              </w:rPr>
            </w:pPr>
            <w:r>
              <w:rPr>
                <w:szCs w:val="24"/>
              </w:rPr>
              <w:t>Voltage Consumption</w:t>
            </w:r>
          </w:p>
        </w:tc>
      </w:tr>
      <w:tr w:rsidR="006B595C" w:rsidRPr="009B244C" w14:paraId="3B13F122" w14:textId="77777777" w:rsidTr="00604625">
        <w:trPr>
          <w:trHeight w:val="288"/>
        </w:trPr>
        <w:tc>
          <w:tcPr>
            <w:tcW w:w="1795" w:type="dxa"/>
          </w:tcPr>
          <w:p w14:paraId="68594183" w14:textId="0EEF9E50" w:rsidR="006B595C" w:rsidRPr="009B244C" w:rsidRDefault="00F43B91" w:rsidP="00604625">
            <w:pPr>
              <w:rPr>
                <w:szCs w:val="24"/>
              </w:rPr>
            </w:pPr>
            <w:r>
              <w:rPr>
                <w:szCs w:val="24"/>
              </w:rPr>
              <w:t>Power</w:t>
            </w:r>
          </w:p>
        </w:tc>
        <w:tc>
          <w:tcPr>
            <w:tcW w:w="1800" w:type="dxa"/>
          </w:tcPr>
          <w:p w14:paraId="43333966" w14:textId="5A6CB9FC" w:rsidR="006B595C" w:rsidRPr="009B244C" w:rsidRDefault="00F43B91" w:rsidP="00604625">
            <w:pPr>
              <w:rPr>
                <w:szCs w:val="24"/>
              </w:rPr>
            </w:pPr>
            <w:r>
              <w:rPr>
                <w:szCs w:val="24"/>
              </w:rPr>
              <w:t>Real</w:t>
            </w:r>
          </w:p>
        </w:tc>
        <w:tc>
          <w:tcPr>
            <w:tcW w:w="5755" w:type="dxa"/>
          </w:tcPr>
          <w:p w14:paraId="1F2DCCBB" w14:textId="6699AB93" w:rsidR="006B595C" w:rsidRPr="009B244C" w:rsidRDefault="00F43B91" w:rsidP="00604625">
            <w:pPr>
              <w:rPr>
                <w:szCs w:val="24"/>
              </w:rPr>
            </w:pPr>
            <w:r>
              <w:t>Power consumption</w:t>
            </w:r>
          </w:p>
        </w:tc>
      </w:tr>
      <w:tr w:rsidR="006B595C" w:rsidRPr="009B244C" w14:paraId="247A0EF3" w14:textId="77777777" w:rsidTr="00604625">
        <w:trPr>
          <w:trHeight w:val="288"/>
        </w:trPr>
        <w:tc>
          <w:tcPr>
            <w:tcW w:w="1795" w:type="dxa"/>
          </w:tcPr>
          <w:p w14:paraId="07167EF8" w14:textId="334A3951" w:rsidR="006B595C" w:rsidRDefault="00F43B91" w:rsidP="00604625">
            <w:r>
              <w:t>Date</w:t>
            </w:r>
          </w:p>
        </w:tc>
        <w:tc>
          <w:tcPr>
            <w:tcW w:w="1800" w:type="dxa"/>
          </w:tcPr>
          <w:p w14:paraId="0511ACDD" w14:textId="66B30A6D" w:rsidR="006B595C" w:rsidRPr="009B244C" w:rsidRDefault="00F43B91" w:rsidP="00604625">
            <w:r>
              <w:t>Date</w:t>
            </w:r>
          </w:p>
        </w:tc>
        <w:tc>
          <w:tcPr>
            <w:tcW w:w="5755" w:type="dxa"/>
          </w:tcPr>
          <w:p w14:paraId="122159AD" w14:textId="30D38BA7" w:rsidR="006B595C" w:rsidRPr="009B244C" w:rsidRDefault="00F43B91" w:rsidP="00604625">
            <w:r>
              <w:rPr>
                <w:szCs w:val="24"/>
              </w:rPr>
              <w:t>Date of Statistics</w:t>
            </w:r>
          </w:p>
        </w:tc>
      </w:tr>
      <w:tr w:rsidR="006B595C" w:rsidRPr="009B244C" w14:paraId="705C9499" w14:textId="77777777" w:rsidTr="00604625">
        <w:trPr>
          <w:trHeight w:val="288"/>
        </w:trPr>
        <w:tc>
          <w:tcPr>
            <w:tcW w:w="1795" w:type="dxa"/>
          </w:tcPr>
          <w:p w14:paraId="799C5697" w14:textId="2EF8E14F" w:rsidR="006B595C" w:rsidRPr="009B244C" w:rsidRDefault="00F43B91" w:rsidP="00604625">
            <w:pPr>
              <w:rPr>
                <w:szCs w:val="24"/>
              </w:rPr>
            </w:pPr>
            <w:r>
              <w:rPr>
                <w:szCs w:val="24"/>
              </w:rPr>
              <w:t>Time</w:t>
            </w:r>
          </w:p>
        </w:tc>
        <w:tc>
          <w:tcPr>
            <w:tcW w:w="1800" w:type="dxa"/>
          </w:tcPr>
          <w:p w14:paraId="7DB2E8A5" w14:textId="010FC5B1" w:rsidR="006B595C" w:rsidRPr="009B244C" w:rsidRDefault="00F43B91" w:rsidP="00604625">
            <w:pPr>
              <w:rPr>
                <w:szCs w:val="24"/>
              </w:rPr>
            </w:pPr>
            <w:r>
              <w:rPr>
                <w:szCs w:val="24"/>
              </w:rPr>
              <w:t>Date Time</w:t>
            </w:r>
          </w:p>
        </w:tc>
        <w:tc>
          <w:tcPr>
            <w:tcW w:w="5755" w:type="dxa"/>
          </w:tcPr>
          <w:p w14:paraId="539403A4" w14:textId="36A0EF07" w:rsidR="006B595C" w:rsidRPr="009B244C" w:rsidRDefault="00F43B91" w:rsidP="00604625">
            <w:pPr>
              <w:rPr>
                <w:szCs w:val="24"/>
              </w:rPr>
            </w:pPr>
            <w:r>
              <w:t>Time of statistics</w:t>
            </w:r>
          </w:p>
        </w:tc>
      </w:tr>
    </w:tbl>
    <w:p w14:paraId="5002D02A" w14:textId="69C62113" w:rsidR="003527FC" w:rsidRPr="00F36ABC" w:rsidRDefault="00D10C00" w:rsidP="00686D06">
      <w:pPr>
        <w:pStyle w:val="Caption"/>
        <w:jc w:val="center"/>
      </w:pPr>
      <w:bookmarkStart w:id="410" w:name="_Toc167959200"/>
      <w:r>
        <w:t xml:space="preserve">Table </w:t>
      </w:r>
      <w:r w:rsidR="00A66E71">
        <w:fldChar w:fldCharType="begin"/>
      </w:r>
      <w:r w:rsidR="00A66E71">
        <w:instrText xml:space="preserve"> SEQ Table \* ARABIC </w:instrText>
      </w:r>
      <w:r w:rsidR="00A66E71">
        <w:fldChar w:fldCharType="separate"/>
      </w:r>
      <w:r>
        <w:rPr>
          <w:noProof/>
        </w:rPr>
        <w:t>17</w:t>
      </w:r>
      <w:r w:rsidR="00A66E71">
        <w:rPr>
          <w:noProof/>
        </w:rPr>
        <w:fldChar w:fldCharType="end"/>
      </w:r>
      <w:r>
        <w:t>: Energy Consumption Data</w:t>
      </w:r>
      <w:bookmarkEnd w:id="410"/>
    </w:p>
    <w:p w14:paraId="6E8AD146" w14:textId="4897B3DF" w:rsidR="00A52BB1" w:rsidRDefault="00AB40C1">
      <w:pPr>
        <w:keepNext/>
        <w:spacing w:line="360" w:lineRule="auto"/>
        <w:jc w:val="both"/>
      </w:pPr>
      <w:ins w:id="411" w:author="Ahmad Imran" w:date="2024-06-13T12:50:00Z">
        <w:r>
          <w:rPr>
            <w:noProof/>
          </w:rPr>
          <w:lastRenderedPageBreak/>
          <w:drawing>
            <wp:inline distT="0" distB="0" distL="0" distR="0" wp14:anchorId="7EDC58BC" wp14:editId="2341261D">
              <wp:extent cx="5943600" cy="3987165"/>
              <wp:effectExtent l="0" t="0" r="0" b="0"/>
              <wp:docPr id="7852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6613" name=""/>
                      <pic:cNvPicPr/>
                    </pic:nvPicPr>
                    <pic:blipFill>
                      <a:blip r:embed="rId16"/>
                      <a:stretch>
                        <a:fillRect/>
                      </a:stretch>
                    </pic:blipFill>
                    <pic:spPr>
                      <a:xfrm>
                        <a:off x="0" y="0"/>
                        <a:ext cx="5943600" cy="3987165"/>
                      </a:xfrm>
                      <a:prstGeom prst="rect">
                        <a:avLst/>
                      </a:prstGeom>
                    </pic:spPr>
                  </pic:pic>
                </a:graphicData>
              </a:graphic>
            </wp:inline>
          </w:drawing>
        </w:r>
      </w:ins>
      <w:del w:id="412" w:author="Ahmad Imran" w:date="2024-06-13T12:50:00Z">
        <w:r w:rsidR="00706B19" w:rsidDel="00AB40C1">
          <w:rPr>
            <w:noProof/>
          </w:rPr>
          <w:drawing>
            <wp:inline distT="0" distB="0" distL="0" distR="0" wp14:anchorId="25073B15" wp14:editId="5FC74244">
              <wp:extent cx="5943600" cy="3896360"/>
              <wp:effectExtent l="0" t="0" r="0" b="8890"/>
              <wp:docPr id="149272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1819" name="Picture 1492721819"/>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del>
    </w:p>
    <w:p w14:paraId="1691784C" w14:textId="6F06BB94" w:rsidR="0056712E" w:rsidRDefault="0056712E" w:rsidP="0056712E">
      <w:pPr>
        <w:pStyle w:val="Caption"/>
        <w:jc w:val="center"/>
      </w:pPr>
      <w:bookmarkStart w:id="413" w:name="_Toc167959178"/>
      <w:r>
        <w:t xml:space="preserve">Figure </w:t>
      </w:r>
      <w:r w:rsidR="00A66E71">
        <w:fldChar w:fldCharType="begin"/>
      </w:r>
      <w:r w:rsidR="00A66E71">
        <w:instrText xml:space="preserve"> SEQ Figure \* ARABIC </w:instrText>
      </w:r>
      <w:r w:rsidR="00A66E71">
        <w:fldChar w:fldCharType="separate"/>
      </w:r>
      <w:r w:rsidR="00550088">
        <w:rPr>
          <w:noProof/>
        </w:rPr>
        <w:t>3</w:t>
      </w:r>
      <w:r w:rsidR="00A66E71">
        <w:rPr>
          <w:noProof/>
        </w:rPr>
        <w:fldChar w:fldCharType="end"/>
      </w:r>
      <w:r>
        <w:t>: ER-Diagram</w:t>
      </w:r>
      <w:bookmarkEnd w:id="413"/>
    </w:p>
    <w:p w14:paraId="25CB977F" w14:textId="77777777" w:rsidR="00A52BB1" w:rsidRDefault="00383C48">
      <w:pPr>
        <w:pStyle w:val="Heading2"/>
        <w:numPr>
          <w:ilvl w:val="1"/>
          <w:numId w:val="3"/>
        </w:numPr>
        <w:rPr>
          <w:rFonts w:eastAsia="Times New Roman" w:cs="Times New Roman"/>
        </w:rPr>
      </w:pPr>
      <w:bookmarkStart w:id="414" w:name="_Toc167959138"/>
      <w:r>
        <w:rPr>
          <w:rFonts w:eastAsia="Times New Roman" w:cs="Times New Roman"/>
        </w:rPr>
        <w:t>Class Diagram</w:t>
      </w:r>
      <w:bookmarkEnd w:id="414"/>
    </w:p>
    <w:p w14:paraId="0E7FAD52" w14:textId="26298649" w:rsidR="00A52BB1" w:rsidRDefault="00BD1308">
      <w:pPr>
        <w:spacing w:line="360" w:lineRule="auto"/>
        <w:jc w:val="both"/>
      </w:pPr>
      <w:r>
        <w:t>No classes were implemented</w:t>
      </w:r>
    </w:p>
    <w:p w14:paraId="5328CF85" w14:textId="3BF8F53F" w:rsidR="00A52BB1" w:rsidRDefault="00A52BB1">
      <w:pPr>
        <w:keepNext/>
        <w:spacing w:line="360" w:lineRule="auto"/>
        <w:jc w:val="both"/>
      </w:pPr>
    </w:p>
    <w:p w14:paraId="330FC21B" w14:textId="77777777" w:rsidR="00A52BB1" w:rsidRDefault="00A52BB1">
      <w:pPr>
        <w:spacing w:line="360" w:lineRule="auto"/>
        <w:jc w:val="both"/>
      </w:pPr>
    </w:p>
    <w:p w14:paraId="7E9658AD" w14:textId="77777777" w:rsidR="00A52BB1" w:rsidRDefault="00A52BB1">
      <w:pPr>
        <w:spacing w:line="360" w:lineRule="auto"/>
        <w:jc w:val="both"/>
      </w:pPr>
    </w:p>
    <w:p w14:paraId="68D4E100" w14:textId="77777777" w:rsidR="00A52BB1" w:rsidRDefault="00A52BB1">
      <w:pPr>
        <w:spacing w:line="360" w:lineRule="auto"/>
        <w:jc w:val="both"/>
      </w:pPr>
    </w:p>
    <w:p w14:paraId="49C8BC74" w14:textId="77777777" w:rsidR="00A52BB1" w:rsidRDefault="00A52BB1">
      <w:pPr>
        <w:spacing w:line="360" w:lineRule="auto"/>
        <w:jc w:val="both"/>
      </w:pPr>
    </w:p>
    <w:p w14:paraId="34F286DB" w14:textId="77777777" w:rsidR="00A52BB1" w:rsidRDefault="00A52BB1">
      <w:pPr>
        <w:spacing w:line="360" w:lineRule="auto"/>
        <w:jc w:val="both"/>
      </w:pPr>
    </w:p>
    <w:p w14:paraId="572C5BCB" w14:textId="77777777" w:rsidR="00A52BB1" w:rsidRDefault="00383C48">
      <w:pPr>
        <w:pStyle w:val="Heading2"/>
        <w:numPr>
          <w:ilvl w:val="1"/>
          <w:numId w:val="3"/>
        </w:numPr>
        <w:rPr>
          <w:rFonts w:eastAsia="Times New Roman" w:cs="Times New Roman"/>
        </w:rPr>
      </w:pPr>
      <w:bookmarkStart w:id="415" w:name="_Toc167959139"/>
      <w:r>
        <w:rPr>
          <w:rFonts w:eastAsia="Times New Roman" w:cs="Times New Roman"/>
        </w:rPr>
        <w:lastRenderedPageBreak/>
        <w:t>Sequence / Collaboration Diagram</w:t>
      </w:r>
      <w:bookmarkEnd w:id="415"/>
    </w:p>
    <w:p w14:paraId="7F8E4875" w14:textId="340B48B9" w:rsidR="00A52BB1" w:rsidRDefault="00C6790C">
      <w:pPr>
        <w:keepNext/>
        <w:spacing w:line="360" w:lineRule="auto"/>
        <w:jc w:val="center"/>
        <w:pPrChange w:id="416" w:author="Ahmad Imran" w:date="2024-06-13T13:14:00Z">
          <w:pPr>
            <w:keepNext/>
            <w:spacing w:line="360" w:lineRule="auto"/>
            <w:jc w:val="both"/>
          </w:pPr>
        </w:pPrChange>
      </w:pPr>
      <w:ins w:id="417" w:author="Ahmad Imran" w:date="2024-06-13T13:14:00Z">
        <w:r>
          <w:rPr>
            <w:noProof/>
          </w:rPr>
          <w:drawing>
            <wp:inline distT="0" distB="0" distL="0" distR="0" wp14:anchorId="2FF1B92D" wp14:editId="6759B043">
              <wp:extent cx="5562600" cy="3886200"/>
              <wp:effectExtent l="0" t="0" r="0" b="0"/>
              <wp:docPr id="175025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0287" name=""/>
                      <pic:cNvPicPr/>
                    </pic:nvPicPr>
                    <pic:blipFill>
                      <a:blip r:embed="rId18"/>
                      <a:stretch>
                        <a:fillRect/>
                      </a:stretch>
                    </pic:blipFill>
                    <pic:spPr>
                      <a:xfrm>
                        <a:off x="0" y="0"/>
                        <a:ext cx="5562600" cy="3886200"/>
                      </a:xfrm>
                      <a:prstGeom prst="rect">
                        <a:avLst/>
                      </a:prstGeom>
                    </pic:spPr>
                  </pic:pic>
                </a:graphicData>
              </a:graphic>
            </wp:inline>
          </w:drawing>
        </w:r>
      </w:ins>
      <w:del w:id="418" w:author="Ahmad Imran" w:date="2024-06-13T13:12:00Z">
        <w:r w:rsidR="006E1A67" w:rsidDel="005E5AE2">
          <w:rPr>
            <w:noProof/>
          </w:rPr>
          <w:drawing>
            <wp:inline distT="0" distB="0" distL="0" distR="0" wp14:anchorId="578E9863" wp14:editId="60810A45">
              <wp:extent cx="5943600" cy="4410710"/>
              <wp:effectExtent l="0" t="0" r="0" b="8890"/>
              <wp:docPr id="7644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20367" name="Picture 764420367"/>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0710"/>
                      </a:xfrm>
                      <a:prstGeom prst="rect">
                        <a:avLst/>
                      </a:prstGeom>
                    </pic:spPr>
                  </pic:pic>
                </a:graphicData>
              </a:graphic>
            </wp:inline>
          </w:drawing>
        </w:r>
      </w:del>
    </w:p>
    <w:p w14:paraId="675C40C7" w14:textId="1928F016" w:rsidR="00A52BB1" w:rsidRDefault="00FC3B42" w:rsidP="00FC3B42">
      <w:pPr>
        <w:pStyle w:val="Caption"/>
        <w:jc w:val="center"/>
      </w:pPr>
      <w:bookmarkStart w:id="419" w:name="_Toc167959179"/>
      <w:r>
        <w:t xml:space="preserve">Figure </w:t>
      </w:r>
      <w:r w:rsidR="00A66E71">
        <w:fldChar w:fldCharType="begin"/>
      </w:r>
      <w:r w:rsidR="00A66E71">
        <w:instrText xml:space="preserve"> SEQ Figure \* ARABIC </w:instrText>
      </w:r>
      <w:r w:rsidR="00A66E71">
        <w:fldChar w:fldCharType="separate"/>
      </w:r>
      <w:r w:rsidR="00550088">
        <w:rPr>
          <w:noProof/>
        </w:rPr>
        <w:t>4</w:t>
      </w:r>
      <w:r w:rsidR="00A66E71">
        <w:rPr>
          <w:noProof/>
        </w:rPr>
        <w:fldChar w:fldCharType="end"/>
      </w:r>
      <w:r>
        <w:t>: Sequence Diagram</w:t>
      </w:r>
      <w:bookmarkEnd w:id="419"/>
    </w:p>
    <w:p w14:paraId="592DFD70" w14:textId="77777777" w:rsidR="00A52BB1" w:rsidRDefault="00A52BB1">
      <w:pPr>
        <w:spacing w:line="360" w:lineRule="auto"/>
        <w:jc w:val="both"/>
      </w:pPr>
    </w:p>
    <w:p w14:paraId="5460A826" w14:textId="77777777" w:rsidR="00A52BB1" w:rsidRDefault="00A52BB1">
      <w:pPr>
        <w:spacing w:line="360" w:lineRule="auto"/>
        <w:jc w:val="both"/>
      </w:pPr>
    </w:p>
    <w:p w14:paraId="1B1F9A51" w14:textId="77777777" w:rsidR="00A52BB1" w:rsidRDefault="00A52BB1">
      <w:pPr>
        <w:spacing w:line="360" w:lineRule="auto"/>
        <w:jc w:val="both"/>
      </w:pPr>
    </w:p>
    <w:p w14:paraId="266FC71B" w14:textId="77777777" w:rsidR="00A52BB1" w:rsidRDefault="00A52BB1">
      <w:pPr>
        <w:spacing w:line="360" w:lineRule="auto"/>
        <w:jc w:val="both"/>
      </w:pPr>
    </w:p>
    <w:p w14:paraId="29361AB2" w14:textId="77777777" w:rsidR="00A52BB1" w:rsidRDefault="00A52BB1">
      <w:pPr>
        <w:spacing w:line="360" w:lineRule="auto"/>
        <w:jc w:val="both"/>
      </w:pPr>
    </w:p>
    <w:p w14:paraId="1BAAE7DF" w14:textId="77777777" w:rsidR="00A52BB1" w:rsidRDefault="00A52BB1">
      <w:pPr>
        <w:spacing w:line="360" w:lineRule="auto"/>
        <w:jc w:val="both"/>
      </w:pPr>
    </w:p>
    <w:p w14:paraId="068E1B40" w14:textId="77777777" w:rsidR="00A52BB1" w:rsidRDefault="00A52BB1">
      <w:pPr>
        <w:spacing w:line="360" w:lineRule="auto"/>
        <w:jc w:val="both"/>
      </w:pPr>
    </w:p>
    <w:p w14:paraId="14B8136F" w14:textId="77777777" w:rsidR="00A52BB1" w:rsidRDefault="00A52BB1">
      <w:pPr>
        <w:spacing w:line="360" w:lineRule="auto"/>
        <w:jc w:val="both"/>
      </w:pPr>
    </w:p>
    <w:p w14:paraId="74CE511A" w14:textId="77777777" w:rsidR="00A52BB1" w:rsidRDefault="00A52BB1">
      <w:pPr>
        <w:spacing w:line="360" w:lineRule="auto"/>
        <w:jc w:val="both"/>
      </w:pPr>
    </w:p>
    <w:p w14:paraId="2A0A5319" w14:textId="77777777" w:rsidR="00A52BB1" w:rsidRDefault="00383C48">
      <w:pPr>
        <w:pStyle w:val="Heading2"/>
        <w:numPr>
          <w:ilvl w:val="1"/>
          <w:numId w:val="3"/>
        </w:numPr>
        <w:rPr>
          <w:rFonts w:eastAsia="Times New Roman" w:cs="Times New Roman"/>
        </w:rPr>
      </w:pPr>
      <w:bookmarkStart w:id="420" w:name="_Toc167959140"/>
      <w:r>
        <w:rPr>
          <w:rFonts w:eastAsia="Times New Roman" w:cs="Times New Roman"/>
        </w:rPr>
        <w:lastRenderedPageBreak/>
        <w:t>Activity Diagram</w:t>
      </w:r>
      <w:bookmarkEnd w:id="420"/>
    </w:p>
    <w:p w14:paraId="74775A6C" w14:textId="40B77FF9" w:rsidR="00A52BB1" w:rsidRDefault="00832ACA" w:rsidP="00832ACA">
      <w:pPr>
        <w:keepNext/>
        <w:spacing w:line="360" w:lineRule="auto"/>
        <w:jc w:val="center"/>
      </w:pPr>
      <w:r>
        <w:rPr>
          <w:noProof/>
        </w:rPr>
        <w:drawing>
          <wp:inline distT="0" distB="0" distL="0" distR="0" wp14:anchorId="5AB543EE" wp14:editId="78A62E26">
            <wp:extent cx="4743450" cy="7305420"/>
            <wp:effectExtent l="0" t="0" r="0" b="0"/>
            <wp:docPr id="164249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91015" name="Picture 1642491015"/>
                    <pic:cNvPicPr/>
                  </pic:nvPicPr>
                  <pic:blipFill>
                    <a:blip r:embed="rId20">
                      <a:extLst>
                        <a:ext uri="{28A0092B-C50C-407E-A947-70E740481C1C}">
                          <a14:useLocalDpi xmlns:a14="http://schemas.microsoft.com/office/drawing/2010/main" val="0"/>
                        </a:ext>
                      </a:extLst>
                    </a:blip>
                    <a:stretch>
                      <a:fillRect/>
                    </a:stretch>
                  </pic:blipFill>
                  <pic:spPr>
                    <a:xfrm>
                      <a:off x="0" y="0"/>
                      <a:ext cx="4745681" cy="7308856"/>
                    </a:xfrm>
                    <a:prstGeom prst="rect">
                      <a:avLst/>
                    </a:prstGeom>
                  </pic:spPr>
                </pic:pic>
              </a:graphicData>
            </a:graphic>
          </wp:inline>
        </w:drawing>
      </w:r>
    </w:p>
    <w:p w14:paraId="1B1C9C89" w14:textId="4AFE1B44" w:rsidR="00FC3B42" w:rsidRDefault="00FC3B42" w:rsidP="00FC3B42">
      <w:pPr>
        <w:pStyle w:val="Caption"/>
        <w:jc w:val="center"/>
      </w:pPr>
      <w:bookmarkStart w:id="421" w:name="_Toc167959180"/>
      <w:r>
        <w:t xml:space="preserve">Figure </w:t>
      </w:r>
      <w:r w:rsidR="00A66E71">
        <w:fldChar w:fldCharType="begin"/>
      </w:r>
      <w:r w:rsidR="00A66E71">
        <w:instrText xml:space="preserve"> SEQ Figure \* ARABIC </w:instrText>
      </w:r>
      <w:r w:rsidR="00A66E71">
        <w:fldChar w:fldCharType="separate"/>
      </w:r>
      <w:r w:rsidR="00550088">
        <w:rPr>
          <w:noProof/>
        </w:rPr>
        <w:t>5</w:t>
      </w:r>
      <w:r w:rsidR="00A66E71">
        <w:rPr>
          <w:noProof/>
        </w:rPr>
        <w:fldChar w:fldCharType="end"/>
      </w:r>
      <w:r>
        <w:t>: Activity Diagram</w:t>
      </w:r>
      <w:bookmarkEnd w:id="421"/>
    </w:p>
    <w:p w14:paraId="6979A95C" w14:textId="0AD5EDA4" w:rsidR="00A52BB1" w:rsidRPr="002E315A" w:rsidRDefault="00383C48" w:rsidP="002E315A">
      <w:pPr>
        <w:pStyle w:val="Heading2"/>
        <w:numPr>
          <w:ilvl w:val="1"/>
          <w:numId w:val="3"/>
        </w:numPr>
        <w:rPr>
          <w:rFonts w:eastAsia="Times New Roman" w:cs="Times New Roman"/>
        </w:rPr>
      </w:pPr>
      <w:bookmarkStart w:id="422" w:name="_Toc167959141"/>
      <w:r>
        <w:rPr>
          <w:rFonts w:eastAsia="Times New Roman" w:cs="Times New Roman"/>
        </w:rPr>
        <w:lastRenderedPageBreak/>
        <w:t>State Transition Diagram</w:t>
      </w:r>
      <w:bookmarkEnd w:id="422"/>
    </w:p>
    <w:p w14:paraId="7B632854" w14:textId="67357169" w:rsidR="00A52BB1" w:rsidRDefault="00A52BB1">
      <w:pPr>
        <w:keepNext/>
        <w:spacing w:line="360" w:lineRule="auto"/>
        <w:jc w:val="center"/>
      </w:pPr>
    </w:p>
    <w:p w14:paraId="2A6589D6" w14:textId="6A7EFB19" w:rsidR="00A52BB1" w:rsidRDefault="00971D2E" w:rsidP="00A22BC0">
      <w:pPr>
        <w:pBdr>
          <w:top w:val="nil"/>
          <w:left w:val="nil"/>
          <w:bottom w:val="nil"/>
          <w:right w:val="nil"/>
          <w:between w:val="nil"/>
        </w:pBdr>
        <w:jc w:val="center"/>
      </w:pPr>
      <w:r w:rsidRPr="00DD7961">
        <w:rPr>
          <w:noProof/>
        </w:rPr>
        <w:drawing>
          <wp:anchor distT="0" distB="0" distL="114300" distR="114300" simplePos="0" relativeHeight="251660288" behindDoc="0" locked="0" layoutInCell="1" allowOverlap="1" wp14:anchorId="5AFE3944" wp14:editId="03C6F92A">
            <wp:simplePos x="0" y="0"/>
            <wp:positionH relativeFrom="margin">
              <wp:align>right</wp:align>
            </wp:positionH>
            <wp:positionV relativeFrom="paragraph">
              <wp:posOffset>408305</wp:posOffset>
            </wp:positionV>
            <wp:extent cx="4899025" cy="3698875"/>
            <wp:effectExtent l="95250" t="19050" r="358775" b="377825"/>
            <wp:wrapTopAndBottom/>
            <wp:docPr id="5" name="Picture 5" descr="C:\Users\junaid\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naid\Pictures\Screenshots\Screenshot (315).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750" t="29952" r="17119" b="8127"/>
                    <a:stretch/>
                  </pic:blipFill>
                  <pic:spPr bwMode="auto">
                    <a:xfrm>
                      <a:off x="0" y="0"/>
                      <a:ext cx="4899025" cy="3698875"/>
                    </a:xfrm>
                    <a:prstGeom prst="rect">
                      <a:avLst/>
                    </a:prstGeom>
                    <a:solidFill>
                      <a:srgbClr val="000000">
                        <a:shade val="95000"/>
                      </a:srgbClr>
                    </a:solidFill>
                    <a:ln w="635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096F" w:rsidRPr="00EC096F">
        <w:rPr>
          <w:noProof/>
        </w:rPr>
        <w:drawing>
          <wp:inline distT="0" distB="0" distL="0" distR="0" wp14:anchorId="70B7E5B2" wp14:editId="723A5273">
            <wp:extent cx="2123689" cy="2914650"/>
            <wp:effectExtent l="0" t="0" r="0" b="0"/>
            <wp:docPr id="13009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2375" name=""/>
                    <pic:cNvPicPr/>
                  </pic:nvPicPr>
                  <pic:blipFill>
                    <a:blip r:embed="rId22"/>
                    <a:stretch>
                      <a:fillRect/>
                    </a:stretch>
                  </pic:blipFill>
                  <pic:spPr>
                    <a:xfrm>
                      <a:off x="0" y="0"/>
                      <a:ext cx="2131328" cy="2925134"/>
                    </a:xfrm>
                    <a:prstGeom prst="rect">
                      <a:avLst/>
                    </a:prstGeom>
                  </pic:spPr>
                </pic:pic>
              </a:graphicData>
            </a:graphic>
          </wp:inline>
        </w:drawing>
      </w:r>
    </w:p>
    <w:p w14:paraId="7DDCEF00" w14:textId="4E315908" w:rsidR="00763573" w:rsidRDefault="00550088" w:rsidP="00550088">
      <w:pPr>
        <w:pStyle w:val="Caption"/>
        <w:jc w:val="center"/>
      </w:pPr>
      <w:bookmarkStart w:id="423" w:name="_Toc167959181"/>
      <w:r>
        <w:t xml:space="preserve">Figure </w:t>
      </w:r>
      <w:r w:rsidR="00A66E71">
        <w:fldChar w:fldCharType="begin"/>
      </w:r>
      <w:r w:rsidR="00A66E71">
        <w:instrText xml:space="preserve"> SEQ Figure \* ARABIC </w:instrText>
      </w:r>
      <w:r w:rsidR="00A66E71">
        <w:fldChar w:fldCharType="separate"/>
      </w:r>
      <w:r>
        <w:rPr>
          <w:noProof/>
        </w:rPr>
        <w:t>6</w:t>
      </w:r>
      <w:r w:rsidR="00A66E71">
        <w:rPr>
          <w:noProof/>
        </w:rPr>
        <w:fldChar w:fldCharType="end"/>
      </w:r>
      <w:r>
        <w:t>: State Transition Diagram</w:t>
      </w:r>
      <w:bookmarkEnd w:id="423"/>
    </w:p>
    <w:p w14:paraId="76495696" w14:textId="43EE40F3" w:rsidR="00A52BB1" w:rsidRDefault="00383C48">
      <w:pPr>
        <w:pStyle w:val="Heading2"/>
        <w:numPr>
          <w:ilvl w:val="1"/>
          <w:numId w:val="3"/>
        </w:numPr>
        <w:rPr>
          <w:rFonts w:eastAsia="Times New Roman" w:cs="Times New Roman"/>
        </w:rPr>
      </w:pPr>
      <w:bookmarkStart w:id="424" w:name="_Toc167959142"/>
      <w:r>
        <w:rPr>
          <w:rFonts w:eastAsia="Times New Roman" w:cs="Times New Roman"/>
        </w:rPr>
        <w:lastRenderedPageBreak/>
        <w:t>Data Flow diagram</w:t>
      </w:r>
      <w:bookmarkEnd w:id="424"/>
      <w:r>
        <w:rPr>
          <w:rFonts w:eastAsia="Times New Roman" w:cs="Times New Roman"/>
        </w:rPr>
        <w:t xml:space="preserve"> </w:t>
      </w:r>
    </w:p>
    <w:p w14:paraId="668A553E" w14:textId="279E2833" w:rsidR="00A52BB1" w:rsidRDefault="00CC50DF">
      <w:pPr>
        <w:spacing w:line="360" w:lineRule="auto"/>
        <w:jc w:val="both"/>
      </w:pPr>
      <w:r w:rsidRPr="00CC50DF">
        <w:rPr>
          <w:noProof/>
        </w:rPr>
        <w:drawing>
          <wp:inline distT="0" distB="0" distL="0" distR="0" wp14:anchorId="79790145" wp14:editId="6245F221">
            <wp:extent cx="5943600" cy="4418965"/>
            <wp:effectExtent l="0" t="0" r="0" b="635"/>
            <wp:docPr id="137938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86797" name=""/>
                    <pic:cNvPicPr/>
                  </pic:nvPicPr>
                  <pic:blipFill>
                    <a:blip r:embed="rId23"/>
                    <a:stretch>
                      <a:fillRect/>
                    </a:stretch>
                  </pic:blipFill>
                  <pic:spPr>
                    <a:xfrm>
                      <a:off x="0" y="0"/>
                      <a:ext cx="5943600" cy="4418965"/>
                    </a:xfrm>
                    <a:prstGeom prst="rect">
                      <a:avLst/>
                    </a:prstGeom>
                  </pic:spPr>
                </pic:pic>
              </a:graphicData>
            </a:graphic>
          </wp:inline>
        </w:drawing>
      </w:r>
    </w:p>
    <w:p w14:paraId="63F51ED6" w14:textId="77777777" w:rsidR="00A52BB1" w:rsidRDefault="00A52BB1">
      <w:pPr>
        <w:spacing w:line="360" w:lineRule="auto"/>
        <w:jc w:val="both"/>
      </w:pPr>
    </w:p>
    <w:p w14:paraId="4DACE67C" w14:textId="25F4DA94" w:rsidR="00A52BB1" w:rsidRDefault="00550088" w:rsidP="00550088">
      <w:pPr>
        <w:pStyle w:val="Caption"/>
        <w:jc w:val="center"/>
      </w:pPr>
      <w:bookmarkStart w:id="425" w:name="_Toc167959182"/>
      <w:r>
        <w:t xml:space="preserve">Figure </w:t>
      </w:r>
      <w:r w:rsidR="00A66E71">
        <w:fldChar w:fldCharType="begin"/>
      </w:r>
      <w:r w:rsidR="00A66E71">
        <w:instrText xml:space="preserve"> SEQ Figure \* ARABIC </w:instrText>
      </w:r>
      <w:r w:rsidR="00A66E71">
        <w:fldChar w:fldCharType="separate"/>
      </w:r>
      <w:r>
        <w:rPr>
          <w:noProof/>
        </w:rPr>
        <w:t>7</w:t>
      </w:r>
      <w:r w:rsidR="00A66E71">
        <w:rPr>
          <w:noProof/>
        </w:rPr>
        <w:fldChar w:fldCharType="end"/>
      </w:r>
      <w:r>
        <w:t>: DFD 0</w:t>
      </w:r>
      <w:bookmarkEnd w:id="425"/>
    </w:p>
    <w:p w14:paraId="7D130EB7" w14:textId="77777777" w:rsidR="00A52BB1" w:rsidRDefault="00A52BB1">
      <w:pPr>
        <w:spacing w:line="360" w:lineRule="auto"/>
        <w:jc w:val="both"/>
      </w:pPr>
    </w:p>
    <w:p w14:paraId="5F28835B" w14:textId="77777777" w:rsidR="00A52BB1" w:rsidRDefault="00A52BB1">
      <w:pPr>
        <w:spacing w:line="360" w:lineRule="auto"/>
        <w:jc w:val="both"/>
      </w:pPr>
    </w:p>
    <w:p w14:paraId="30442415" w14:textId="77777777" w:rsidR="00A52BB1" w:rsidRDefault="00A52BB1">
      <w:pPr>
        <w:spacing w:line="360" w:lineRule="auto"/>
        <w:jc w:val="both"/>
      </w:pPr>
    </w:p>
    <w:p w14:paraId="4129144B" w14:textId="77777777" w:rsidR="00A52BB1" w:rsidRDefault="00A52BB1">
      <w:pPr>
        <w:spacing w:line="360" w:lineRule="auto"/>
        <w:jc w:val="both"/>
      </w:pPr>
    </w:p>
    <w:p w14:paraId="6E02FAE3" w14:textId="30698344" w:rsidR="00A52BB1" w:rsidRPr="0096412D" w:rsidRDefault="0065392C" w:rsidP="0096412D">
      <w:pPr>
        <w:spacing w:line="360" w:lineRule="auto"/>
        <w:jc w:val="both"/>
      </w:pPr>
      <w:r w:rsidRPr="0065392C">
        <w:rPr>
          <w:noProof/>
        </w:rPr>
        <w:lastRenderedPageBreak/>
        <w:drawing>
          <wp:inline distT="0" distB="0" distL="0" distR="0" wp14:anchorId="0C88DA84" wp14:editId="0E14BBA8">
            <wp:extent cx="5943600" cy="4262120"/>
            <wp:effectExtent l="0" t="0" r="0" b="5080"/>
            <wp:docPr id="10949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7520" name=""/>
                    <pic:cNvPicPr/>
                  </pic:nvPicPr>
                  <pic:blipFill>
                    <a:blip r:embed="rId24"/>
                    <a:stretch>
                      <a:fillRect/>
                    </a:stretch>
                  </pic:blipFill>
                  <pic:spPr>
                    <a:xfrm>
                      <a:off x="0" y="0"/>
                      <a:ext cx="5943600" cy="4262120"/>
                    </a:xfrm>
                    <a:prstGeom prst="rect">
                      <a:avLst/>
                    </a:prstGeom>
                  </pic:spPr>
                </pic:pic>
              </a:graphicData>
            </a:graphic>
          </wp:inline>
        </w:drawing>
      </w:r>
    </w:p>
    <w:p w14:paraId="035FCF2E" w14:textId="3BD56899" w:rsidR="00A52BB1" w:rsidRDefault="00550088" w:rsidP="00550088">
      <w:pPr>
        <w:pStyle w:val="Caption"/>
        <w:jc w:val="center"/>
      </w:pPr>
      <w:bookmarkStart w:id="426" w:name="_Toc167959183"/>
      <w:r>
        <w:t xml:space="preserve">Figure </w:t>
      </w:r>
      <w:r w:rsidR="00A66E71">
        <w:fldChar w:fldCharType="begin"/>
      </w:r>
      <w:r w:rsidR="00A66E71">
        <w:instrText xml:space="preserve"> SEQ Figure \* ARABIC </w:instrText>
      </w:r>
      <w:r w:rsidR="00A66E71">
        <w:fldChar w:fldCharType="separate"/>
      </w:r>
      <w:r>
        <w:rPr>
          <w:noProof/>
        </w:rPr>
        <w:t>8</w:t>
      </w:r>
      <w:r w:rsidR="00A66E71">
        <w:rPr>
          <w:noProof/>
        </w:rPr>
        <w:fldChar w:fldCharType="end"/>
      </w:r>
      <w:r>
        <w:t>: DFD 1</w:t>
      </w:r>
      <w:bookmarkEnd w:id="426"/>
    </w:p>
    <w:p w14:paraId="76D8EAE8" w14:textId="77777777" w:rsidR="009E20E3" w:rsidRDefault="009E20E3">
      <w:pPr>
        <w:pStyle w:val="Heading1"/>
        <w:rPr>
          <w:rFonts w:ascii="Times New Roman" w:eastAsia="Times New Roman" w:hAnsi="Times New Roman" w:cs="Times New Roman"/>
          <w:b w:val="0"/>
          <w:sz w:val="96"/>
          <w:szCs w:val="96"/>
        </w:rPr>
      </w:pPr>
      <w:bookmarkStart w:id="427" w:name="_Toc167959143"/>
    </w:p>
    <w:p w14:paraId="1B11127D" w14:textId="77777777" w:rsidR="009E20E3" w:rsidRDefault="009E20E3">
      <w:pPr>
        <w:pStyle w:val="Heading1"/>
        <w:rPr>
          <w:rFonts w:ascii="Times New Roman" w:eastAsia="Times New Roman" w:hAnsi="Times New Roman" w:cs="Times New Roman"/>
          <w:b w:val="0"/>
          <w:sz w:val="96"/>
          <w:szCs w:val="96"/>
        </w:rPr>
      </w:pPr>
    </w:p>
    <w:p w14:paraId="0D9BBCCE" w14:textId="7AB8B552" w:rsidR="00A52BB1" w:rsidRDefault="00383C48">
      <w:pPr>
        <w:pStyle w:val="Heading1"/>
        <w:rPr>
          <w:rFonts w:ascii="Times New Roman" w:eastAsia="Times New Roman" w:hAnsi="Times New Roman" w:cs="Times New Roman"/>
          <w:b w:val="0"/>
          <w:sz w:val="96"/>
          <w:szCs w:val="96"/>
        </w:rPr>
      </w:pPr>
      <w:r>
        <w:rPr>
          <w:rFonts w:ascii="Times New Roman" w:eastAsia="Times New Roman" w:hAnsi="Times New Roman" w:cs="Times New Roman"/>
          <w:b w:val="0"/>
          <w:sz w:val="96"/>
          <w:szCs w:val="96"/>
        </w:rPr>
        <w:t>Chapter 5</w:t>
      </w:r>
      <w:bookmarkEnd w:id="427"/>
    </w:p>
    <w:p w14:paraId="2AA6DAF1" w14:textId="77777777" w:rsidR="00A52BB1" w:rsidRDefault="00383C48">
      <w:pPr>
        <w:pStyle w:val="Heading1"/>
        <w:rPr>
          <w:rFonts w:ascii="Times New Roman" w:eastAsia="Times New Roman" w:hAnsi="Times New Roman" w:cs="Times New Roman"/>
        </w:rPr>
      </w:pPr>
      <w:bookmarkStart w:id="428" w:name="_Toc167959144"/>
      <w:r>
        <w:rPr>
          <w:rFonts w:ascii="Times New Roman" w:eastAsia="Times New Roman" w:hAnsi="Times New Roman" w:cs="Times New Roman"/>
        </w:rPr>
        <w:t>Implementation</w:t>
      </w:r>
      <w:bookmarkEnd w:id="428"/>
    </w:p>
    <w:p w14:paraId="5E2A1A8D" w14:textId="77777777" w:rsidR="00A52BB1" w:rsidRDefault="00A52BB1">
      <w:pPr>
        <w:pStyle w:val="Heading1"/>
        <w:rPr>
          <w:rFonts w:ascii="Times New Roman" w:eastAsia="Times New Roman" w:hAnsi="Times New Roman" w:cs="Times New Roman"/>
          <w:b w:val="0"/>
        </w:rPr>
      </w:pPr>
    </w:p>
    <w:p w14:paraId="10498C9C" w14:textId="77777777" w:rsidR="00A52BB1" w:rsidRDefault="00A52BB1">
      <w:pPr>
        <w:pStyle w:val="Heading1"/>
        <w:rPr>
          <w:rFonts w:ascii="Times New Roman" w:eastAsia="Times New Roman" w:hAnsi="Times New Roman" w:cs="Times New Roman"/>
          <w:b w:val="0"/>
        </w:rPr>
      </w:pPr>
    </w:p>
    <w:p w14:paraId="70A3FA09" w14:textId="77777777" w:rsidR="00A52BB1" w:rsidRDefault="00A52BB1">
      <w:pPr>
        <w:pStyle w:val="Heading1"/>
        <w:rPr>
          <w:rFonts w:ascii="Times New Roman" w:eastAsia="Times New Roman" w:hAnsi="Times New Roman" w:cs="Times New Roman"/>
          <w:b w:val="0"/>
        </w:rPr>
      </w:pPr>
    </w:p>
    <w:p w14:paraId="5DBC2267" w14:textId="77777777" w:rsidR="00A52BB1" w:rsidRDefault="00A52BB1">
      <w:pPr>
        <w:pStyle w:val="Heading1"/>
        <w:rPr>
          <w:rFonts w:ascii="Times New Roman" w:eastAsia="Times New Roman" w:hAnsi="Times New Roman" w:cs="Times New Roman"/>
          <w:b w:val="0"/>
        </w:rPr>
      </w:pPr>
    </w:p>
    <w:p w14:paraId="1580C26E" w14:textId="77777777" w:rsidR="00A52BB1" w:rsidRDefault="00A52BB1">
      <w:pPr>
        <w:pStyle w:val="Heading1"/>
        <w:rPr>
          <w:rFonts w:ascii="Times New Roman" w:eastAsia="Times New Roman" w:hAnsi="Times New Roman" w:cs="Times New Roman"/>
          <w:b w:val="0"/>
        </w:rPr>
      </w:pPr>
    </w:p>
    <w:p w14:paraId="07AFB6DA" w14:textId="77777777" w:rsidR="00A52BB1" w:rsidRDefault="00A52BB1">
      <w:pPr>
        <w:pStyle w:val="Heading1"/>
        <w:rPr>
          <w:rFonts w:ascii="Times New Roman" w:eastAsia="Times New Roman" w:hAnsi="Times New Roman" w:cs="Times New Roman"/>
          <w:b w:val="0"/>
        </w:rPr>
      </w:pPr>
    </w:p>
    <w:p w14:paraId="7B068835" w14:textId="77777777" w:rsidR="00A52BB1" w:rsidRDefault="00A52BB1"/>
    <w:p w14:paraId="44A4503D" w14:textId="77777777" w:rsidR="00A52BB1" w:rsidRDefault="00A52BB1"/>
    <w:p w14:paraId="6EA71F15" w14:textId="77777777" w:rsidR="00A52BB1" w:rsidRDefault="00A52BB1"/>
    <w:p w14:paraId="1C604A30" w14:textId="77777777" w:rsidR="00A52BB1" w:rsidRDefault="00A52BB1">
      <w:pPr>
        <w:pBdr>
          <w:top w:val="nil"/>
          <w:left w:val="nil"/>
          <w:bottom w:val="nil"/>
          <w:right w:val="nil"/>
          <w:between w:val="nil"/>
        </w:pBdr>
        <w:spacing w:line="360" w:lineRule="auto"/>
        <w:rPr>
          <w:b/>
          <w:color w:val="000000"/>
          <w:sz w:val="40"/>
          <w:szCs w:val="40"/>
        </w:rPr>
      </w:pPr>
    </w:p>
    <w:p w14:paraId="350ADA19" w14:textId="77777777" w:rsidR="00A52BB1" w:rsidRDefault="00A52BB1">
      <w:pPr>
        <w:pBdr>
          <w:top w:val="nil"/>
          <w:left w:val="nil"/>
          <w:bottom w:val="nil"/>
          <w:right w:val="nil"/>
          <w:between w:val="nil"/>
        </w:pBdr>
        <w:spacing w:line="360" w:lineRule="auto"/>
        <w:rPr>
          <w:b/>
          <w:color w:val="000000"/>
          <w:sz w:val="40"/>
          <w:szCs w:val="40"/>
        </w:rPr>
      </w:pPr>
    </w:p>
    <w:p w14:paraId="7C5DAF92" w14:textId="77777777" w:rsidR="00A52BB1" w:rsidRDefault="00383C48">
      <w:pPr>
        <w:pBdr>
          <w:top w:val="nil"/>
          <w:left w:val="nil"/>
          <w:bottom w:val="nil"/>
          <w:right w:val="nil"/>
          <w:between w:val="nil"/>
        </w:pBdr>
        <w:spacing w:line="360" w:lineRule="auto"/>
        <w:rPr>
          <w:color w:val="000000"/>
          <w:sz w:val="40"/>
          <w:szCs w:val="40"/>
        </w:rPr>
      </w:pPr>
      <w:r>
        <w:rPr>
          <w:b/>
          <w:color w:val="000000"/>
          <w:sz w:val="40"/>
          <w:szCs w:val="40"/>
        </w:rPr>
        <w:t xml:space="preserve">Chapter 5: </w:t>
      </w:r>
      <w:r>
        <w:rPr>
          <w:color w:val="000000"/>
          <w:sz w:val="40"/>
          <w:szCs w:val="40"/>
        </w:rPr>
        <w:t xml:space="preserve">Implementation </w:t>
      </w:r>
    </w:p>
    <w:p w14:paraId="27431813" w14:textId="4E2FF168" w:rsidR="00A52BB1" w:rsidRDefault="00B73D4A">
      <w:pPr>
        <w:spacing w:line="360" w:lineRule="auto"/>
        <w:jc w:val="both"/>
      </w:pPr>
      <w:r>
        <w:t>This chapter delves into the technical details of the IoT-based electricity conservation system. It outlines the chosen hardware and software components, their functionalities, and how they work together to achieve the system's goals. We will explore the system architecture, communication protocols, and provide pseudocode examples for key functionalities like occupancy detection and power management logic. This chapter provides a comprehensive understanding of the system's inner workings and serves as a valuable resource for developers and system administrators.</w:t>
      </w:r>
    </w:p>
    <w:p w14:paraId="031D23D9" w14:textId="77777777" w:rsidR="00A52BB1" w:rsidRDefault="00A52BB1">
      <w:pPr>
        <w:spacing w:line="360" w:lineRule="auto"/>
        <w:jc w:val="both"/>
      </w:pPr>
    </w:p>
    <w:p w14:paraId="4750F62B" w14:textId="77777777" w:rsidR="00C37CBA" w:rsidRDefault="00C37CBA" w:rsidP="00530747">
      <w:pPr>
        <w:pStyle w:val="Heading2"/>
        <w:numPr>
          <w:ilvl w:val="1"/>
          <w:numId w:val="38"/>
        </w:numPr>
        <w:rPr>
          <w:rFonts w:eastAsia="Times New Roman" w:cs="Times New Roman"/>
        </w:rPr>
      </w:pPr>
      <w:bookmarkStart w:id="429" w:name="_Toc167959145"/>
      <w:r>
        <w:rPr>
          <w:rFonts w:eastAsia="Times New Roman" w:cs="Times New Roman"/>
        </w:rPr>
        <w:t>Important Flow Control/Pseudo codes</w:t>
      </w:r>
      <w:bookmarkEnd w:id="429"/>
      <w:r>
        <w:rPr>
          <w:rFonts w:eastAsia="Times New Roman" w:cs="Times New Roman"/>
        </w:rPr>
        <w:t xml:space="preserve"> </w:t>
      </w:r>
    </w:p>
    <w:p w14:paraId="08009EAD" w14:textId="77777777" w:rsidR="00C37CBA" w:rsidRDefault="00C37CBA" w:rsidP="00C37CBA">
      <w:pPr>
        <w:spacing w:line="360" w:lineRule="auto"/>
        <w:jc w:val="both"/>
      </w:pPr>
      <w:r w:rsidRPr="00372BBE">
        <w:t>In our project, important pseudo codes include creating rectangles on the website for defining regions of interest, detecting human presence, controlling sockets on the smart board, and managing the PC's power state based on occupancy. The process begins with the administrator using the website to draw and define regions of interest, which are stored for subsequent image processing. The human detection algorithm, running on the Raspberry Pi, processes images captured by the CCTV camera, checking if any human is within the defined regions. If a person is detected, the Raspberry Pi sends a signal to the IoT server, which then instructs the smart board to turn on the necessary sockets, such as those controlling lights and fans. Conversely, if no human is detected for a specified period, the system sends a command to turn off the PC to save energy, provided this action is permissible within the defined user preferences. Below is an example of how these operations are structured in pseudo code:</w:t>
      </w:r>
    </w:p>
    <w:p w14:paraId="1AD3F82A" w14:textId="77DF0D91" w:rsidR="00C37CBA" w:rsidRPr="006419D6" w:rsidRDefault="006419D6" w:rsidP="006419D6">
      <w:pPr>
        <w:pStyle w:val="Heading2"/>
        <w:rPr>
          <w:rFonts w:cs="Times New Roman"/>
          <w:szCs w:val="24"/>
        </w:rPr>
      </w:pPr>
      <w:bookmarkStart w:id="430" w:name="_Toc167959146"/>
      <w:r w:rsidRPr="006419D6">
        <w:rPr>
          <w:rFonts w:cs="Times New Roman"/>
          <w:szCs w:val="24"/>
        </w:rPr>
        <w:t>5.1.</w:t>
      </w:r>
      <w:r w:rsidR="00C37CBA" w:rsidRPr="006419D6">
        <w:rPr>
          <w:rFonts w:cs="Times New Roman"/>
          <w:szCs w:val="24"/>
        </w:rPr>
        <w:t>1. Website:</w:t>
      </w:r>
      <w:bookmarkEnd w:id="430"/>
    </w:p>
    <w:p w14:paraId="50E42844" w14:textId="77777777" w:rsidR="00C37CBA" w:rsidRDefault="00C37CBA" w:rsidP="00530747">
      <w:pPr>
        <w:pStyle w:val="ListParagraph"/>
        <w:numPr>
          <w:ilvl w:val="0"/>
          <w:numId w:val="44"/>
        </w:numPr>
        <w:spacing w:line="360" w:lineRule="auto"/>
        <w:jc w:val="both"/>
      </w:pPr>
      <w:r>
        <w:t>Administrator Interface</w:t>
      </w:r>
    </w:p>
    <w:p w14:paraId="5BE99DB5"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drawRectangleInterface():</w:t>
      </w:r>
    </w:p>
    <w:p w14:paraId="2C53FCE6"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initialize drawing tool</w:t>
      </w:r>
    </w:p>
    <w:p w14:paraId="2D19DCB9"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event listener for mouse down:</w:t>
      </w:r>
    </w:p>
    <w:p w14:paraId="54355E87"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start drawing rectangle at (x1, y1)</w:t>
      </w:r>
    </w:p>
    <w:p w14:paraId="1E783929"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event listener for mouse up:</w:t>
      </w:r>
    </w:p>
    <w:p w14:paraId="0535A4C0"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finish drawing rectangle at (x2, y2)</w:t>
      </w:r>
    </w:p>
    <w:p w14:paraId="75FE1ED5"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save coordinates (x1, y1, x2, y2) in regionsOfInterest array</w:t>
      </w:r>
    </w:p>
    <w:p w14:paraId="30F1BD5A"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lastRenderedPageBreak/>
        <w:t xml:space="preserve">    end events</w:t>
      </w:r>
    </w:p>
    <w:p w14:paraId="44F9F5CB"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saveCoordinates():</w:t>
      </w:r>
    </w:p>
    <w:p w14:paraId="44574D4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regionsOfInterest = get all drawn rectangles coordinates</w:t>
      </w:r>
    </w:p>
    <w:p w14:paraId="643B8EA7"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save regionsOfInterest to database</w:t>
      </w:r>
    </w:p>
    <w:p w14:paraId="5BDC86EA" w14:textId="77777777" w:rsidR="00C37CBA" w:rsidRDefault="00C37CBA" w:rsidP="00C37CBA">
      <w:pPr>
        <w:spacing w:line="360" w:lineRule="auto"/>
        <w:jc w:val="both"/>
      </w:pPr>
    </w:p>
    <w:p w14:paraId="3630AE94" w14:textId="4C46B45A" w:rsidR="00C37CBA" w:rsidRPr="00DA3632" w:rsidRDefault="001C251E" w:rsidP="001C251E">
      <w:pPr>
        <w:pStyle w:val="Heading2"/>
      </w:pPr>
      <w:bookmarkStart w:id="431" w:name="_Toc167959147"/>
      <w:r>
        <w:t>5.1.</w:t>
      </w:r>
      <w:r w:rsidR="00C37CBA" w:rsidRPr="00DA3632">
        <w:t>2. Raspberry Pi:</w:t>
      </w:r>
      <w:bookmarkEnd w:id="431"/>
    </w:p>
    <w:p w14:paraId="04A62901" w14:textId="77777777" w:rsidR="00C37CBA" w:rsidRDefault="00C37CBA" w:rsidP="00530747">
      <w:pPr>
        <w:pStyle w:val="ListParagraph"/>
        <w:numPr>
          <w:ilvl w:val="0"/>
          <w:numId w:val="43"/>
        </w:numPr>
        <w:spacing w:line="360" w:lineRule="auto"/>
        <w:jc w:val="both"/>
      </w:pPr>
      <w:r>
        <w:t>Capture Image and Detect Human</w:t>
      </w:r>
    </w:p>
    <w:p w14:paraId="757FB88B"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captureImage():</w:t>
      </w:r>
    </w:p>
    <w:p w14:paraId="3FD79AA4"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camera = initialize CCTV camera</w:t>
      </w:r>
    </w:p>
    <w:p w14:paraId="4D546004"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image = camera.capture()</w:t>
      </w:r>
    </w:p>
    <w:p w14:paraId="38F45C82"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return image</w:t>
      </w:r>
    </w:p>
    <w:p w14:paraId="118DC604"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detectHuman(image, regionsOfInterest):</w:t>
      </w:r>
    </w:p>
    <w:p w14:paraId="06F2325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for each region in regionsOfInterest:</w:t>
      </w:r>
    </w:p>
    <w:p w14:paraId="1480FD02"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croppedImage = crop image to region coordinates</w:t>
      </w:r>
    </w:p>
    <w:p w14:paraId="3376F65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detectionResult = apply human detection algorithm on croppedImage</w:t>
      </w:r>
    </w:p>
    <w:p w14:paraId="75D44AED"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detectionResult contains human:</w:t>
      </w:r>
    </w:p>
    <w:p w14:paraId="6C4B6D9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return true</w:t>
      </w:r>
    </w:p>
    <w:p w14:paraId="24B73D1A"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return false</w:t>
      </w:r>
    </w:p>
    <w:p w14:paraId="24AFD7CD" w14:textId="77777777" w:rsidR="00C37CBA" w:rsidRDefault="00C37CBA" w:rsidP="00530747">
      <w:pPr>
        <w:pStyle w:val="ListParagraph"/>
        <w:numPr>
          <w:ilvl w:val="0"/>
          <w:numId w:val="42"/>
        </w:numPr>
        <w:spacing w:line="360" w:lineRule="auto"/>
        <w:jc w:val="both"/>
      </w:pPr>
      <w:r>
        <w:t>Send Occupancy Status</w:t>
      </w:r>
    </w:p>
    <w:p w14:paraId="08F6A6A6"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sendOccupancyStatus(status):</w:t>
      </w:r>
    </w:p>
    <w:p w14:paraId="7963D33E"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status == "occupied":</w:t>
      </w:r>
    </w:p>
    <w:p w14:paraId="05ABE06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send status "occupied" to IoT server</w:t>
      </w:r>
    </w:p>
    <w:p w14:paraId="2DCD3C1E"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else:</w:t>
      </w:r>
    </w:p>
    <w:p w14:paraId="35881D2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send status "no-occupancy" to IoT server</w:t>
      </w:r>
    </w:p>
    <w:p w14:paraId="41D3E565"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main():</w:t>
      </w:r>
    </w:p>
    <w:p w14:paraId="7914274F"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regionsOfInterest = fetch regions of interest from database</w:t>
      </w:r>
    </w:p>
    <w:p w14:paraId="1534F6D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while true:</w:t>
      </w:r>
    </w:p>
    <w:p w14:paraId="2BED5FCE"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image = captureImage()</w:t>
      </w:r>
    </w:p>
    <w:p w14:paraId="4C813E4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humanDetected = detectHuman(image, regionsOfInterest)</w:t>
      </w:r>
    </w:p>
    <w:p w14:paraId="153FC8FF"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humanDetected:</w:t>
      </w:r>
    </w:p>
    <w:p w14:paraId="4B0E9AE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sendOccupancyStatus("occupied")</w:t>
      </w:r>
    </w:p>
    <w:p w14:paraId="0A588514"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else:</w:t>
      </w:r>
    </w:p>
    <w:p w14:paraId="00F613DB"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sendOccupancyStatus("no-occupancy")</w:t>
      </w:r>
    </w:p>
    <w:p w14:paraId="7B6465E3"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lastRenderedPageBreak/>
        <w:t xml:space="preserve">        wait for next image capture interval</w:t>
      </w:r>
    </w:p>
    <w:p w14:paraId="55A5B18C" w14:textId="77777777" w:rsidR="00C37CBA" w:rsidRDefault="00C37CBA" w:rsidP="00C37CBA">
      <w:pPr>
        <w:spacing w:line="360" w:lineRule="auto"/>
        <w:jc w:val="both"/>
      </w:pPr>
    </w:p>
    <w:p w14:paraId="50992572" w14:textId="788B7CB5" w:rsidR="00C37CBA" w:rsidRPr="00DA3632" w:rsidRDefault="00F64FDA" w:rsidP="00F64FDA">
      <w:pPr>
        <w:pStyle w:val="Heading2"/>
      </w:pPr>
      <w:bookmarkStart w:id="432" w:name="_Toc167959148"/>
      <w:r>
        <w:t>5.1.</w:t>
      </w:r>
      <w:r w:rsidR="00C37CBA" w:rsidRPr="00DA3632">
        <w:t>3. IoT Server:</w:t>
      </w:r>
      <w:bookmarkEnd w:id="432"/>
    </w:p>
    <w:p w14:paraId="1E3E5B3C" w14:textId="77777777" w:rsidR="00C37CBA" w:rsidRDefault="00C37CBA" w:rsidP="00530747">
      <w:pPr>
        <w:pStyle w:val="ListParagraph"/>
        <w:numPr>
          <w:ilvl w:val="0"/>
          <w:numId w:val="41"/>
        </w:numPr>
        <w:spacing w:line="360" w:lineRule="auto"/>
        <w:jc w:val="both"/>
      </w:pPr>
      <w:r>
        <w:t>Receive Occupancy Status</w:t>
      </w:r>
    </w:p>
    <w:p w14:paraId="593ED7F3"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receiveOccupancyStatus():</w:t>
      </w:r>
    </w:p>
    <w:p w14:paraId="5AEF663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while true:</w:t>
      </w:r>
    </w:p>
    <w:p w14:paraId="2D31E749"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status = listen for status from Raspberry Pi</w:t>
      </w:r>
    </w:p>
    <w:p w14:paraId="6E82AD0A"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status == "occupied":</w:t>
      </w:r>
    </w:p>
    <w:p w14:paraId="26354A73"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instructSmartBoard("on")</w:t>
      </w:r>
    </w:p>
    <w:p w14:paraId="6575F451"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reset no-occupancy timer</w:t>
      </w:r>
    </w:p>
    <w:p w14:paraId="792ABFC2"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else:</w:t>
      </w:r>
    </w:p>
    <w:p w14:paraId="780B6AB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increment no-occupancy timer</w:t>
      </w:r>
    </w:p>
    <w:p w14:paraId="690AB8D6"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no-occupancy timer exceeds threshold:</w:t>
      </w:r>
    </w:p>
    <w:p w14:paraId="5B61E466"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checkUserSettings()</w:t>
      </w:r>
    </w:p>
    <w:p w14:paraId="55840428" w14:textId="77777777" w:rsidR="00C37CBA" w:rsidRDefault="00C37CBA" w:rsidP="00530747">
      <w:pPr>
        <w:pStyle w:val="ListParagraph"/>
        <w:numPr>
          <w:ilvl w:val="0"/>
          <w:numId w:val="40"/>
        </w:numPr>
        <w:spacing w:line="360" w:lineRule="auto"/>
        <w:jc w:val="both"/>
      </w:pPr>
      <w:r>
        <w:t>Check User Settings and Turn Off PC</w:t>
      </w:r>
    </w:p>
    <w:p w14:paraId="44A049F9"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checkUserSettings():</w:t>
      </w:r>
    </w:p>
    <w:p w14:paraId="5442AE52"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userSettings = fetch user settings from database</w:t>
      </w:r>
    </w:p>
    <w:p w14:paraId="1D2669F7"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userSettings.allowPCShutdown:</w:t>
      </w:r>
    </w:p>
    <w:p w14:paraId="65BBEAF7"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send command to turn off PC</w:t>
      </w:r>
    </w:p>
    <w:p w14:paraId="7531F572" w14:textId="77777777" w:rsidR="00C37CBA" w:rsidRDefault="00C37CBA" w:rsidP="00C37CBA">
      <w:pPr>
        <w:spacing w:line="360" w:lineRule="auto"/>
        <w:jc w:val="both"/>
      </w:pPr>
    </w:p>
    <w:p w14:paraId="18A20FF3" w14:textId="249BD761" w:rsidR="00C37CBA" w:rsidRPr="00DA3632" w:rsidRDefault="00F64FDA" w:rsidP="00F64FDA">
      <w:pPr>
        <w:pStyle w:val="Heading2"/>
      </w:pPr>
      <w:bookmarkStart w:id="433" w:name="_Toc167959149"/>
      <w:r>
        <w:t>5.1.</w:t>
      </w:r>
      <w:r w:rsidR="00C37CBA" w:rsidRPr="00DA3632">
        <w:t>4. Smart Board:</w:t>
      </w:r>
      <w:bookmarkEnd w:id="433"/>
    </w:p>
    <w:p w14:paraId="1C4AA8BC" w14:textId="77777777" w:rsidR="00C37CBA" w:rsidRDefault="00C37CBA" w:rsidP="00530747">
      <w:pPr>
        <w:pStyle w:val="ListParagraph"/>
        <w:numPr>
          <w:ilvl w:val="0"/>
          <w:numId w:val="39"/>
        </w:numPr>
        <w:spacing w:line="360" w:lineRule="auto"/>
        <w:jc w:val="both"/>
      </w:pPr>
      <w:r>
        <w:t>Control Relays</w:t>
      </w:r>
    </w:p>
    <w:p w14:paraId="7737E466"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controlRelays(command):</w:t>
      </w:r>
    </w:p>
    <w:p w14:paraId="36420E6C"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if command == "on":</w:t>
      </w:r>
    </w:p>
    <w:p w14:paraId="1F301855"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turn on sockets (fan, light)</w:t>
      </w:r>
    </w:p>
    <w:p w14:paraId="13223937"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else:</w:t>
      </w:r>
    </w:p>
    <w:p w14:paraId="22F9BFA2"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turn off sockets (fan, light)</w:t>
      </w:r>
    </w:p>
    <w:p w14:paraId="62397CB8"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function receiveCommands():</w:t>
      </w:r>
    </w:p>
    <w:p w14:paraId="52729B00"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while true:</w:t>
      </w:r>
    </w:p>
    <w:p w14:paraId="11B12805"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command = listen for command from IoT server</w:t>
      </w:r>
    </w:p>
    <w:p w14:paraId="5458F333" w14:textId="77777777" w:rsidR="00C37CBA" w:rsidRPr="00505E19" w:rsidRDefault="00C37CBA" w:rsidP="00C37CBA">
      <w:pPr>
        <w:spacing w:line="360" w:lineRule="auto"/>
        <w:ind w:left="720"/>
        <w:jc w:val="both"/>
        <w:rPr>
          <w:rFonts w:ascii="Consolas" w:hAnsi="Consolas"/>
          <w:sz w:val="22"/>
          <w:szCs w:val="22"/>
        </w:rPr>
      </w:pPr>
      <w:r w:rsidRPr="00505E19">
        <w:rPr>
          <w:rFonts w:ascii="Consolas" w:hAnsi="Consolas"/>
          <w:sz w:val="22"/>
          <w:szCs w:val="22"/>
        </w:rPr>
        <w:t xml:space="preserve">        controlRelays(command)</w:t>
      </w:r>
    </w:p>
    <w:p w14:paraId="7376CBE2" w14:textId="77777777" w:rsidR="00C37CBA" w:rsidRDefault="00C37CBA" w:rsidP="00C37CBA">
      <w:pPr>
        <w:spacing w:line="360" w:lineRule="auto"/>
        <w:jc w:val="both"/>
      </w:pPr>
    </w:p>
    <w:p w14:paraId="2F788D92" w14:textId="77777777" w:rsidR="00C37CBA" w:rsidRDefault="00C37CBA" w:rsidP="00530747">
      <w:pPr>
        <w:pStyle w:val="Heading2"/>
        <w:numPr>
          <w:ilvl w:val="1"/>
          <w:numId w:val="38"/>
        </w:numPr>
        <w:rPr>
          <w:rFonts w:eastAsia="Times New Roman" w:cs="Times New Roman"/>
        </w:rPr>
      </w:pPr>
      <w:bookmarkStart w:id="434" w:name="_45jfvxd" w:colFirst="0" w:colLast="0"/>
      <w:bookmarkStart w:id="435" w:name="_Toc167959150"/>
      <w:bookmarkEnd w:id="434"/>
      <w:r>
        <w:rPr>
          <w:rFonts w:eastAsia="Times New Roman" w:cs="Times New Roman"/>
        </w:rPr>
        <w:lastRenderedPageBreak/>
        <w:t>Components, Libraries, Web Services and stubs</w:t>
      </w:r>
      <w:bookmarkEnd w:id="435"/>
    </w:p>
    <w:p w14:paraId="3EDBE63E" w14:textId="77777777" w:rsidR="00C37CBA" w:rsidRDefault="00C37CBA" w:rsidP="00C37CBA">
      <w:pPr>
        <w:spacing w:line="360" w:lineRule="auto"/>
        <w:jc w:val="both"/>
      </w:pPr>
      <w:r w:rsidRPr="00E62EE6">
        <w:t>In our IoT-Based Electricity Conservation System, we integrated a variety of components, libraries,</w:t>
      </w:r>
      <w:r>
        <w:t xml:space="preserve"> and</w:t>
      </w:r>
      <w:r w:rsidRPr="00E62EE6">
        <w:t xml:space="preserve"> web services to ensure a seamless and efficient operation. The core components include hardware elements like the Raspberry Pi, which serves as the main processing unit, the CCTV camera for capturing real-time images, the smart board configured with an Arduino for controlling electrical sockets, and the PC, which is used to demonstrate the system's functionality. To facilitate the development process, we utilized several libraries. </w:t>
      </w:r>
    </w:p>
    <w:p w14:paraId="151CA7F3" w14:textId="77777777" w:rsidR="00C37CBA" w:rsidRDefault="00C37CBA" w:rsidP="00C37CBA">
      <w:pPr>
        <w:spacing w:line="360" w:lineRule="auto"/>
        <w:jc w:val="both"/>
      </w:pPr>
    </w:p>
    <w:p w14:paraId="0763DD70" w14:textId="77777777" w:rsidR="00C37CBA" w:rsidRDefault="00C37CBA" w:rsidP="00C37CBA">
      <w:pPr>
        <w:spacing w:line="360" w:lineRule="auto"/>
        <w:jc w:val="both"/>
      </w:pPr>
      <w:r w:rsidRPr="00E62EE6">
        <w:t xml:space="preserve">For image processing and human detection, we employed YOLOv5, a state-of-the-art object detection model. Flask, a lightweight Python web framework, was used to set up the server for handling HTTP requests. PyQt was utilized for developing graphical user interfaces. The requests library facilitated HTTP requests within our Python code. </w:t>
      </w:r>
    </w:p>
    <w:p w14:paraId="1D32C218" w14:textId="77777777" w:rsidR="00C37CBA" w:rsidRDefault="00C37CBA" w:rsidP="00C37CBA">
      <w:pPr>
        <w:spacing w:line="360" w:lineRule="auto"/>
        <w:jc w:val="both"/>
      </w:pPr>
    </w:p>
    <w:p w14:paraId="3F4CD33B" w14:textId="77777777" w:rsidR="00C37CBA" w:rsidRDefault="00C37CBA" w:rsidP="00C37CBA">
      <w:pPr>
        <w:spacing w:line="360" w:lineRule="auto"/>
        <w:jc w:val="both"/>
      </w:pPr>
      <w:r w:rsidRPr="00E62EE6">
        <w:t xml:space="preserve">On the front end, we leveraged React and its associated libraries, such as </w:t>
      </w:r>
      <w:r>
        <w:t>apexcha</w:t>
      </w:r>
      <w:r w:rsidRPr="00E62EE6">
        <w:t>rts for data visualization, toast</w:t>
      </w:r>
      <w:r>
        <w:t>ify</w:t>
      </w:r>
      <w:r w:rsidRPr="00E62EE6">
        <w:t xml:space="preserve"> for notifications, tanstack table for data tables, icon</w:t>
      </w:r>
      <w:r>
        <w:t>e</w:t>
      </w:r>
      <w:r w:rsidRPr="00E62EE6">
        <w:t xml:space="preserve">s for graphical icons, and </w:t>
      </w:r>
      <w:r>
        <w:t>react-</w:t>
      </w:r>
      <w:r w:rsidRPr="00E62EE6">
        <w:t>spinners for loading indicators.</w:t>
      </w:r>
      <w:r>
        <w:t xml:space="preserve"> </w:t>
      </w:r>
      <w:r w:rsidRPr="00E62EE6">
        <w:t>Web services played a critical role in enabling communication between different parts of the system. We employed RESTful APIs to manage data exchange between the Raspberry Pi, the IoT server, and the website, ensuring real-time updates and control. The server side was built using Express, a web application framework for Node.js</w:t>
      </w:r>
      <w:r>
        <w:t>, and mssql for our connection to database</w:t>
      </w:r>
      <w:r w:rsidRPr="00E62EE6">
        <w:t>. Multer was used for handling file uploads, and Nodemon was employed for automatic server reboots during development, enhancing efficiency and productivity.</w:t>
      </w:r>
    </w:p>
    <w:p w14:paraId="01506756" w14:textId="77777777" w:rsidR="00C37CBA" w:rsidRDefault="00C37CBA" w:rsidP="00C37CBA">
      <w:pPr>
        <w:spacing w:line="360" w:lineRule="auto"/>
        <w:jc w:val="both"/>
      </w:pPr>
    </w:p>
    <w:p w14:paraId="04990D1C" w14:textId="77777777" w:rsidR="00C37CBA" w:rsidRDefault="00C37CBA" w:rsidP="00530747">
      <w:pPr>
        <w:pStyle w:val="Heading2"/>
        <w:numPr>
          <w:ilvl w:val="1"/>
          <w:numId w:val="38"/>
        </w:numPr>
        <w:rPr>
          <w:rFonts w:eastAsia="Times New Roman" w:cs="Times New Roman"/>
        </w:rPr>
      </w:pPr>
      <w:bookmarkStart w:id="436" w:name="_2koq656" w:colFirst="0" w:colLast="0"/>
      <w:bookmarkStart w:id="437" w:name="_Toc167959151"/>
      <w:bookmarkEnd w:id="436"/>
      <w:r>
        <w:rPr>
          <w:rFonts w:eastAsia="Times New Roman" w:cs="Times New Roman"/>
        </w:rPr>
        <w:t>Deployment Environment</w:t>
      </w:r>
      <w:bookmarkEnd w:id="437"/>
    </w:p>
    <w:p w14:paraId="7E98ADDB" w14:textId="77777777" w:rsidR="00C37CBA" w:rsidRDefault="00C37CBA" w:rsidP="00C37CBA">
      <w:pPr>
        <w:spacing w:line="360" w:lineRule="auto"/>
        <w:jc w:val="both"/>
      </w:pPr>
      <w:r>
        <w:t>[Paragraph Text 12 pt, Times New Roman, 1.5 Line Spacing, Justified]</w:t>
      </w:r>
    </w:p>
    <w:p w14:paraId="4252A938" w14:textId="77777777" w:rsidR="00C37CBA" w:rsidRDefault="00C37CBA" w:rsidP="00C37CBA">
      <w:pPr>
        <w:spacing w:line="360" w:lineRule="auto"/>
        <w:jc w:val="both"/>
      </w:pPr>
      <w:r>
        <w:t>Deployment is yet to be done.</w:t>
      </w:r>
    </w:p>
    <w:p w14:paraId="7832B144" w14:textId="77777777" w:rsidR="00C37CBA" w:rsidRDefault="00C37CBA" w:rsidP="00C37CBA">
      <w:pPr>
        <w:spacing w:line="360" w:lineRule="auto"/>
        <w:jc w:val="both"/>
      </w:pPr>
    </w:p>
    <w:p w14:paraId="4BC77B6F" w14:textId="77777777" w:rsidR="00C37CBA" w:rsidRDefault="00C37CBA" w:rsidP="00530747">
      <w:pPr>
        <w:pStyle w:val="Heading2"/>
        <w:numPr>
          <w:ilvl w:val="1"/>
          <w:numId w:val="38"/>
        </w:numPr>
        <w:rPr>
          <w:rFonts w:eastAsia="Times New Roman" w:cs="Times New Roman"/>
        </w:rPr>
      </w:pPr>
      <w:bookmarkStart w:id="438" w:name="_zu0gcz" w:colFirst="0" w:colLast="0"/>
      <w:bookmarkStart w:id="439" w:name="_Toc167959152"/>
      <w:bookmarkEnd w:id="438"/>
      <w:r>
        <w:rPr>
          <w:rFonts w:eastAsia="Times New Roman" w:cs="Times New Roman"/>
        </w:rPr>
        <w:t>Tools and Techniques</w:t>
      </w:r>
      <w:bookmarkEnd w:id="439"/>
    </w:p>
    <w:p w14:paraId="3ED7235F" w14:textId="77777777" w:rsidR="00C37CBA" w:rsidRDefault="00C37CBA" w:rsidP="00C37CBA">
      <w:pPr>
        <w:spacing w:line="360" w:lineRule="auto"/>
        <w:jc w:val="both"/>
      </w:pPr>
      <w:r w:rsidRPr="00D211C5">
        <w:t xml:space="preserve">Our IoT-Based Electricity Conservation System utilizes a range of tools and technologies to ensure effective performance and ease of development. We employed the Raspberry Pi 3B+ as the central processing unit, leveraging its versatility and connectivity capabilities. The front-end was </w:t>
      </w:r>
      <w:r w:rsidRPr="00D211C5">
        <w:lastRenderedPageBreak/>
        <w:t>developed using React, providing a dynamic and responsive user interface. For the back-end, we used Node.js along with the Express framework to handle server-side operations and API endpoints. MSSQL served as our relational database management system for storing configuration and operational data. Python was chosen for its extensive libraries and was used alongside Flask</w:t>
      </w:r>
      <w:r>
        <w:t xml:space="preserve"> </w:t>
      </w:r>
      <w:r w:rsidRPr="00D211C5">
        <w:t xml:space="preserve"> for managing HTTP requests. YOLOv5, a state-of-the-art object detection model, was implemented for accurate human detection in image processing tasks. These tools and technologies collectively contributed to the robustness and functionality of our system.</w:t>
      </w:r>
    </w:p>
    <w:p w14:paraId="5E74C961" w14:textId="77777777" w:rsidR="00C37CBA" w:rsidRDefault="00C37CBA" w:rsidP="00C37CBA">
      <w:pPr>
        <w:spacing w:line="360" w:lineRule="auto"/>
        <w:jc w:val="both"/>
      </w:pPr>
    </w:p>
    <w:p w14:paraId="415E6E39" w14:textId="77777777" w:rsidR="00C37CBA" w:rsidRDefault="00C37CBA" w:rsidP="00530747">
      <w:pPr>
        <w:pStyle w:val="Heading2"/>
        <w:numPr>
          <w:ilvl w:val="1"/>
          <w:numId w:val="38"/>
        </w:numPr>
        <w:rPr>
          <w:rFonts w:eastAsia="Times New Roman" w:cs="Times New Roman"/>
        </w:rPr>
      </w:pPr>
      <w:bookmarkStart w:id="440" w:name="_3jtnz0s" w:colFirst="0" w:colLast="0"/>
      <w:bookmarkStart w:id="441" w:name="_Toc167959153"/>
      <w:bookmarkEnd w:id="440"/>
      <w:r>
        <w:rPr>
          <w:rFonts w:eastAsia="Times New Roman" w:cs="Times New Roman"/>
        </w:rPr>
        <w:t>Best Practices / Coding Standards</w:t>
      </w:r>
      <w:bookmarkEnd w:id="441"/>
    </w:p>
    <w:p w14:paraId="5EB74E55" w14:textId="77777777" w:rsidR="00C37CBA" w:rsidRDefault="00C37CBA" w:rsidP="00C37CBA">
      <w:pPr>
        <w:spacing w:line="360" w:lineRule="auto"/>
        <w:jc w:val="both"/>
      </w:pPr>
      <w:r w:rsidRPr="00D23917">
        <w:t>We diligently applied best practices and coding standards throughout our IoT-Based Electricity Conservation System to ensure its quality, maintainability, and performance. We established a clear and organized folder structure, facilitating easy navigation and management of the project. Industry-standard coding conventions were strictly followed, including consistent variable naming and comprehensive commenting, to enhance code readability and maintainability. State management techniques were employed in our React application to efficiently handle and update the application's state. We prioritized writing clean, modular code that supports future modifications and scalability. Security best practices, such as input validation, secure authentication, and data encryption, were implemented to safeguard the system. Additionally, we focused on performance optimization to keep the system fast and reliable. These best practices collectively ensured the robustness and adaptability of our project.</w:t>
      </w:r>
    </w:p>
    <w:p w14:paraId="3944F39D" w14:textId="77777777" w:rsidR="00C37CBA" w:rsidRDefault="00C37CBA" w:rsidP="00C37CBA">
      <w:pPr>
        <w:spacing w:line="360" w:lineRule="auto"/>
        <w:jc w:val="both"/>
      </w:pPr>
    </w:p>
    <w:p w14:paraId="2542949F" w14:textId="77777777" w:rsidR="00C37CBA" w:rsidRDefault="00C37CBA" w:rsidP="00530747">
      <w:pPr>
        <w:pStyle w:val="Heading2"/>
        <w:numPr>
          <w:ilvl w:val="1"/>
          <w:numId w:val="38"/>
        </w:numPr>
        <w:rPr>
          <w:rFonts w:eastAsia="Times New Roman" w:cs="Times New Roman"/>
        </w:rPr>
      </w:pPr>
      <w:bookmarkStart w:id="442" w:name="_1yyy98l" w:colFirst="0" w:colLast="0"/>
      <w:bookmarkStart w:id="443" w:name="_Toc167959154"/>
      <w:bookmarkEnd w:id="442"/>
      <w:r>
        <w:rPr>
          <w:rFonts w:eastAsia="Times New Roman" w:cs="Times New Roman"/>
        </w:rPr>
        <w:t>Version Control</w:t>
      </w:r>
      <w:bookmarkEnd w:id="443"/>
    </w:p>
    <w:p w14:paraId="6797D64A" w14:textId="39A5F862" w:rsidR="00A52BB1" w:rsidRDefault="00C37CBA">
      <w:pPr>
        <w:spacing w:line="360" w:lineRule="auto"/>
        <w:jc w:val="both"/>
      </w:pPr>
      <w:r w:rsidRPr="00691162">
        <w:t>For version control, we utilized GitHub to manage and collaborate on our IoT-Based Electricity Conservation System project. GitHub provided a centralized platform where we could track changes, manage code versions, and collaborate effectively as a team. We followed a branching strategy, creating feature branches for new functionalities and merging them into the main branch after thorough code reviews and testing. This approach allowed us to maintain a stable codebase while simultaneously developing new features. GitHub's issue tracking and project management tools helped us organize tasks, track progress, and address bugs promptly. By leveraging GitHub's capabilities, we ensured a smooth and efficient development process, facilitating collaboration and maintaining high code quality throughout the project lifecycle.</w:t>
      </w:r>
    </w:p>
    <w:p w14:paraId="4704BA69" w14:textId="77777777" w:rsidR="00A52BB1" w:rsidRDefault="00A52BB1">
      <w:pPr>
        <w:spacing w:line="360" w:lineRule="auto"/>
        <w:jc w:val="both"/>
      </w:pPr>
    </w:p>
    <w:p w14:paraId="3AC9172C" w14:textId="77777777" w:rsidR="00A52BB1" w:rsidRDefault="00A52BB1">
      <w:pPr>
        <w:spacing w:line="360" w:lineRule="auto"/>
        <w:jc w:val="both"/>
      </w:pPr>
    </w:p>
    <w:p w14:paraId="4F8ACCAC" w14:textId="77777777" w:rsidR="00A52BB1" w:rsidRDefault="00A52BB1">
      <w:pPr>
        <w:pStyle w:val="Heading1"/>
        <w:rPr>
          <w:rFonts w:ascii="Times New Roman" w:eastAsia="Times New Roman" w:hAnsi="Times New Roman" w:cs="Times New Roman"/>
          <w:b w:val="0"/>
        </w:rPr>
      </w:pPr>
    </w:p>
    <w:p w14:paraId="1ADACC96" w14:textId="77777777" w:rsidR="00A52BB1" w:rsidRDefault="00A52BB1">
      <w:pPr>
        <w:pStyle w:val="Heading1"/>
        <w:jc w:val="center"/>
        <w:rPr>
          <w:rFonts w:ascii="Times New Roman" w:eastAsia="Times New Roman" w:hAnsi="Times New Roman" w:cs="Times New Roman"/>
          <w:b w:val="0"/>
          <w:sz w:val="80"/>
          <w:szCs w:val="80"/>
        </w:rPr>
      </w:pPr>
    </w:p>
    <w:p w14:paraId="56E751C2" w14:textId="77777777" w:rsidR="00A52BB1" w:rsidRDefault="00383C48">
      <w:pPr>
        <w:pStyle w:val="Heading1"/>
        <w:rPr>
          <w:rFonts w:ascii="Times New Roman" w:eastAsia="Times New Roman" w:hAnsi="Times New Roman" w:cs="Times New Roman"/>
          <w:b w:val="0"/>
          <w:sz w:val="96"/>
          <w:szCs w:val="96"/>
        </w:rPr>
      </w:pPr>
      <w:bookmarkStart w:id="444" w:name="_Toc167959155"/>
      <w:r>
        <w:rPr>
          <w:rFonts w:ascii="Times New Roman" w:eastAsia="Times New Roman" w:hAnsi="Times New Roman" w:cs="Times New Roman"/>
          <w:b w:val="0"/>
          <w:sz w:val="96"/>
          <w:szCs w:val="96"/>
        </w:rPr>
        <w:t>Chapter 6</w:t>
      </w:r>
      <w:bookmarkEnd w:id="444"/>
    </w:p>
    <w:p w14:paraId="03387352" w14:textId="77777777" w:rsidR="00A52BB1" w:rsidRDefault="00383C48">
      <w:pPr>
        <w:pStyle w:val="Heading1"/>
        <w:rPr>
          <w:rFonts w:ascii="Times New Roman" w:eastAsia="Times New Roman" w:hAnsi="Times New Roman" w:cs="Times New Roman"/>
        </w:rPr>
      </w:pPr>
      <w:bookmarkStart w:id="445" w:name="_Toc167959156"/>
      <w:r>
        <w:rPr>
          <w:rFonts w:ascii="Times New Roman" w:eastAsia="Times New Roman" w:hAnsi="Times New Roman" w:cs="Times New Roman"/>
        </w:rPr>
        <w:t>Business Plan</w:t>
      </w:r>
      <w:bookmarkEnd w:id="445"/>
    </w:p>
    <w:p w14:paraId="27ACBD39" w14:textId="77777777" w:rsidR="00A52BB1" w:rsidRDefault="00A52BB1">
      <w:pPr>
        <w:pStyle w:val="Heading1"/>
        <w:rPr>
          <w:rFonts w:ascii="Times New Roman" w:eastAsia="Times New Roman" w:hAnsi="Times New Roman" w:cs="Times New Roman"/>
          <w:b w:val="0"/>
        </w:rPr>
      </w:pPr>
    </w:p>
    <w:p w14:paraId="28E40289" w14:textId="77777777" w:rsidR="00A52BB1" w:rsidRDefault="00A52BB1">
      <w:pPr>
        <w:pStyle w:val="Heading1"/>
        <w:rPr>
          <w:rFonts w:ascii="Times New Roman" w:eastAsia="Times New Roman" w:hAnsi="Times New Roman" w:cs="Times New Roman"/>
          <w:b w:val="0"/>
        </w:rPr>
      </w:pPr>
    </w:p>
    <w:p w14:paraId="4E420F8B" w14:textId="77777777" w:rsidR="00A52BB1" w:rsidRDefault="00A52BB1">
      <w:pPr>
        <w:pStyle w:val="Heading1"/>
        <w:rPr>
          <w:rFonts w:ascii="Times New Roman" w:eastAsia="Times New Roman" w:hAnsi="Times New Roman" w:cs="Times New Roman"/>
          <w:b w:val="0"/>
        </w:rPr>
      </w:pPr>
    </w:p>
    <w:p w14:paraId="575B362A" w14:textId="77777777" w:rsidR="00A52BB1" w:rsidRDefault="00A52BB1">
      <w:pPr>
        <w:pStyle w:val="Heading1"/>
        <w:rPr>
          <w:rFonts w:ascii="Times New Roman" w:eastAsia="Times New Roman" w:hAnsi="Times New Roman" w:cs="Times New Roman"/>
          <w:b w:val="0"/>
        </w:rPr>
      </w:pPr>
    </w:p>
    <w:p w14:paraId="6139CDF6" w14:textId="77777777" w:rsidR="00A52BB1" w:rsidRDefault="00A52BB1">
      <w:pPr>
        <w:pStyle w:val="Heading1"/>
        <w:rPr>
          <w:rFonts w:ascii="Times New Roman" w:eastAsia="Times New Roman" w:hAnsi="Times New Roman" w:cs="Times New Roman"/>
          <w:b w:val="0"/>
        </w:rPr>
      </w:pPr>
    </w:p>
    <w:p w14:paraId="019F3501" w14:textId="77777777" w:rsidR="00A52BB1" w:rsidRDefault="00A52BB1">
      <w:pPr>
        <w:pStyle w:val="Heading1"/>
        <w:rPr>
          <w:rFonts w:ascii="Times New Roman" w:eastAsia="Times New Roman" w:hAnsi="Times New Roman" w:cs="Times New Roman"/>
          <w:b w:val="0"/>
        </w:rPr>
      </w:pPr>
    </w:p>
    <w:p w14:paraId="53C12AA6" w14:textId="77777777" w:rsidR="00A52BB1" w:rsidRDefault="00A52BB1"/>
    <w:p w14:paraId="348E007E" w14:textId="77777777" w:rsidR="00A52BB1" w:rsidRDefault="00A52BB1">
      <w:pPr>
        <w:pBdr>
          <w:top w:val="nil"/>
          <w:left w:val="nil"/>
          <w:bottom w:val="nil"/>
          <w:right w:val="nil"/>
          <w:between w:val="nil"/>
        </w:pBdr>
        <w:spacing w:line="360" w:lineRule="auto"/>
        <w:rPr>
          <w:b/>
          <w:color w:val="000000"/>
          <w:sz w:val="40"/>
          <w:szCs w:val="40"/>
        </w:rPr>
      </w:pPr>
    </w:p>
    <w:p w14:paraId="46B5AD14" w14:textId="77777777" w:rsidR="00A52BB1" w:rsidRDefault="00A52BB1">
      <w:pPr>
        <w:pBdr>
          <w:top w:val="nil"/>
          <w:left w:val="nil"/>
          <w:bottom w:val="nil"/>
          <w:right w:val="nil"/>
          <w:between w:val="nil"/>
        </w:pBdr>
        <w:spacing w:line="360" w:lineRule="auto"/>
        <w:rPr>
          <w:b/>
          <w:color w:val="000000"/>
          <w:sz w:val="40"/>
          <w:szCs w:val="40"/>
        </w:rPr>
      </w:pPr>
    </w:p>
    <w:p w14:paraId="42BDA0CC" w14:textId="77777777" w:rsidR="00A52BB1" w:rsidRDefault="00383C48">
      <w:pPr>
        <w:keepNext/>
        <w:pBdr>
          <w:top w:val="nil"/>
          <w:left w:val="nil"/>
          <w:bottom w:val="nil"/>
          <w:right w:val="nil"/>
          <w:between w:val="nil"/>
        </w:pBdr>
        <w:spacing w:line="360" w:lineRule="auto"/>
        <w:rPr>
          <w:color w:val="000000"/>
          <w:sz w:val="40"/>
          <w:szCs w:val="40"/>
        </w:rPr>
      </w:pPr>
      <w:bookmarkStart w:id="446" w:name="_1d96cc0" w:colFirst="0" w:colLast="0"/>
      <w:bookmarkEnd w:id="446"/>
      <w:r>
        <w:rPr>
          <w:b/>
          <w:color w:val="000000"/>
          <w:sz w:val="40"/>
          <w:szCs w:val="40"/>
        </w:rPr>
        <w:t xml:space="preserve">Chapter 6: </w:t>
      </w:r>
      <w:r>
        <w:rPr>
          <w:color w:val="000000"/>
          <w:sz w:val="40"/>
          <w:szCs w:val="40"/>
        </w:rPr>
        <w:t xml:space="preserve">Business Plan </w:t>
      </w:r>
    </w:p>
    <w:p w14:paraId="6D6B6F70" w14:textId="0C03C0E6" w:rsidR="00A52BB1" w:rsidRDefault="00F473D5">
      <w:pPr>
        <w:spacing w:line="360" w:lineRule="auto"/>
        <w:jc w:val="both"/>
      </w:pPr>
      <w:r>
        <w:t>This chapter outlines the comprehensive business strategy for the IoT-based electricity conservation system. We will conduct a thorough market analysis to identify target customers, assess industry trends, and evaluate potential market size. A competitive analysis will compare our solution to existing options, highlighting our unique value proposition. Furthermore, a SWOT analysis will be conducted to assess the system's Strengths, Weaknesses, Opportunities, and Threats, providing a clear picture of the business landscape. This chapter establishes a roadmap for successful market entry and long-term growth of the electricity conservation system.</w:t>
      </w:r>
    </w:p>
    <w:p w14:paraId="4D9EFD3E" w14:textId="77777777" w:rsidR="00A52BB1" w:rsidRDefault="00A52BB1">
      <w:pPr>
        <w:spacing w:line="360" w:lineRule="auto"/>
        <w:jc w:val="both"/>
      </w:pPr>
    </w:p>
    <w:p w14:paraId="6766208B" w14:textId="77777777" w:rsidR="00A52BB1" w:rsidRDefault="00A52BB1">
      <w:pPr>
        <w:spacing w:line="360" w:lineRule="auto"/>
        <w:jc w:val="both"/>
      </w:pPr>
    </w:p>
    <w:p w14:paraId="39ABA7AE" w14:textId="77777777" w:rsidR="00F473D5" w:rsidRDefault="00F473D5" w:rsidP="00530747">
      <w:pPr>
        <w:keepNext/>
        <w:numPr>
          <w:ilvl w:val="1"/>
          <w:numId w:val="45"/>
        </w:numPr>
        <w:pBdr>
          <w:top w:val="nil"/>
          <w:left w:val="nil"/>
          <w:bottom w:val="nil"/>
          <w:right w:val="nil"/>
          <w:between w:val="nil"/>
        </w:pBdr>
        <w:spacing w:line="360" w:lineRule="auto"/>
      </w:pPr>
      <w:r>
        <w:rPr>
          <w:b/>
          <w:color w:val="000000"/>
          <w:sz w:val="32"/>
          <w:szCs w:val="32"/>
        </w:rPr>
        <w:t>Business Description</w:t>
      </w:r>
    </w:p>
    <w:p w14:paraId="094C962E" w14:textId="77777777" w:rsidR="00F473D5" w:rsidRDefault="00F473D5" w:rsidP="00F473D5">
      <w:pPr>
        <w:spacing w:line="360" w:lineRule="auto"/>
        <w:jc w:val="both"/>
      </w:pPr>
      <w:r w:rsidRPr="00D36367">
        <w:t>Our project, the IoT-Based Electricity Conservation System, addresses the pressing need for sustainable energy practices in commercial settings. With a focus on leveraging Internet of Things (IoT) technology, our system offers an innovative solution to optimize electricity consumption and reduce energy wastage. By integrating smart sensors, image processing algorithms, and intelligent control mechanisms, our system enables real-time monitoring and management of electrical devices based on occupancy detection. This not only enhances energy efficiency but also contributes to cost savings for consumers and promotes environmental sustainability. Our target market includes educational institutions, office buildings, and industrial facilities seeking to adopt smart energy management solutions. Our business aims to deliver reliable, scalable, and user-friendly products and services, positioning ourselves as a trusted partner in the transition towards a greener and more efficient energy future.</w:t>
      </w:r>
    </w:p>
    <w:p w14:paraId="5A2A1FA0" w14:textId="77777777" w:rsidR="00F473D5" w:rsidRDefault="00F473D5" w:rsidP="00F473D5">
      <w:pPr>
        <w:spacing w:line="360" w:lineRule="auto"/>
        <w:jc w:val="both"/>
      </w:pPr>
    </w:p>
    <w:p w14:paraId="1D0C30D1" w14:textId="77777777" w:rsidR="00F473D5" w:rsidRDefault="00F473D5" w:rsidP="00530747">
      <w:pPr>
        <w:pStyle w:val="Heading2"/>
        <w:numPr>
          <w:ilvl w:val="1"/>
          <w:numId w:val="45"/>
        </w:numPr>
        <w:rPr>
          <w:rFonts w:eastAsia="Times New Roman" w:cs="Times New Roman"/>
        </w:rPr>
      </w:pPr>
      <w:bookmarkStart w:id="447" w:name="_2ce457m" w:colFirst="0" w:colLast="0"/>
      <w:bookmarkStart w:id="448" w:name="_Toc167959157"/>
      <w:bookmarkEnd w:id="447"/>
      <w:r>
        <w:rPr>
          <w:rFonts w:eastAsia="Times New Roman" w:cs="Times New Roman"/>
        </w:rPr>
        <w:t>Market Analysis &amp; Strategy</w:t>
      </w:r>
      <w:bookmarkEnd w:id="448"/>
    </w:p>
    <w:p w14:paraId="77B986C8" w14:textId="77777777" w:rsidR="00F473D5" w:rsidRDefault="00F473D5" w:rsidP="00F473D5">
      <w:pPr>
        <w:spacing w:line="360" w:lineRule="auto"/>
        <w:jc w:val="both"/>
      </w:pPr>
      <w:r w:rsidRPr="000B50D1">
        <w:t xml:space="preserve">Our market analysis reveals a growing demand for energy conservation solutions, driven by increasing awareness of environmental sustainability and rising electricity costs. In commercial sectors, there is a notable trend towards adopting smart technologies to optimize energy usage and reduce expenses. Our IoT-Based Electricity Conservation System offers a competitive advantage </w:t>
      </w:r>
      <w:r w:rsidRPr="000B50D1">
        <w:lastRenderedPageBreak/>
        <w:t>by providing a comprehensive solution that integrates IoT sensors, image processing, and intelligent control mechanisms. We have identified key target segments such as educational institutions, office buildings, and industrial facilities, each presenting unique opportunities for implementation. To penetrate these markets effectively, our strategy involves targeted marketing campaigns, partnerships with utility companies and building management firms, and participation in industry events and exhibitions to showcase our innovative solution. Additionally, we will offer flexible pricing models and customization options to cater to diverse customer needs. By focusing on delivering value, reliability, and sustainability, we aim to capture a significant share of the growing energy conservation market.</w:t>
      </w:r>
    </w:p>
    <w:p w14:paraId="2374A417" w14:textId="77777777" w:rsidR="00F473D5" w:rsidRDefault="00F473D5" w:rsidP="00F473D5">
      <w:pPr>
        <w:spacing w:line="360" w:lineRule="auto"/>
        <w:jc w:val="both"/>
      </w:pPr>
    </w:p>
    <w:p w14:paraId="4CC7BC87" w14:textId="77777777" w:rsidR="00F473D5" w:rsidRDefault="00F473D5" w:rsidP="00530747">
      <w:pPr>
        <w:pStyle w:val="Heading2"/>
        <w:numPr>
          <w:ilvl w:val="1"/>
          <w:numId w:val="45"/>
        </w:numPr>
        <w:rPr>
          <w:rFonts w:eastAsia="Times New Roman" w:cs="Times New Roman"/>
        </w:rPr>
      </w:pPr>
      <w:bookmarkStart w:id="449" w:name="_rjefff" w:colFirst="0" w:colLast="0"/>
      <w:bookmarkStart w:id="450" w:name="_Toc167959158"/>
      <w:bookmarkEnd w:id="449"/>
      <w:r>
        <w:rPr>
          <w:rFonts w:eastAsia="Times New Roman" w:cs="Times New Roman"/>
        </w:rPr>
        <w:t>Competitive Analysis</w:t>
      </w:r>
      <w:bookmarkEnd w:id="450"/>
    </w:p>
    <w:p w14:paraId="25986D66" w14:textId="77777777" w:rsidR="00F473D5" w:rsidRDefault="00F473D5" w:rsidP="00F473D5">
      <w:pPr>
        <w:spacing w:line="360" w:lineRule="auto"/>
        <w:jc w:val="both"/>
      </w:pPr>
      <w:r w:rsidRPr="00A258EE">
        <w:t>In conducting a competitive analysis, we have identified several key players in the energy conservation market offering similar solutions. While some competitors focus on specific aspects such as smart thermostats or lighting controls, others offer comprehensive IoT-based systems like ours. Each competitor brings unique strengths and weaknesses to the table, with factors such as pricing, scalability, and user experience influencing market positioning. Our system distinguishes itself by its robust integration of image processing for occupancy detection, providing granular control over electrical devices based on real-time occupancy status. Additionally, our emphasis on user-friendly interfaces, customizable configurations, and scalability sets us apart from competitors. By continuously monitoring market trends and customer feedback, we aim to stay agile and responsive, ensuring our competitive edge in the dynamic energy conservation landscape.</w:t>
      </w:r>
    </w:p>
    <w:p w14:paraId="63A99A2D" w14:textId="77777777" w:rsidR="00F473D5" w:rsidRDefault="00F473D5" w:rsidP="00F473D5">
      <w:pPr>
        <w:spacing w:line="360" w:lineRule="auto"/>
        <w:jc w:val="both"/>
      </w:pPr>
    </w:p>
    <w:p w14:paraId="7C8C8C0E" w14:textId="77777777" w:rsidR="00F473D5" w:rsidRDefault="00F473D5" w:rsidP="00530747">
      <w:pPr>
        <w:pStyle w:val="Heading2"/>
        <w:numPr>
          <w:ilvl w:val="1"/>
          <w:numId w:val="45"/>
        </w:numPr>
        <w:rPr>
          <w:rFonts w:eastAsia="Times New Roman" w:cs="Times New Roman"/>
        </w:rPr>
      </w:pPr>
      <w:bookmarkStart w:id="451" w:name="_3bj1y38" w:colFirst="0" w:colLast="0"/>
      <w:bookmarkStart w:id="452" w:name="_Toc167959159"/>
      <w:bookmarkEnd w:id="451"/>
      <w:r>
        <w:rPr>
          <w:rFonts w:eastAsia="Times New Roman" w:cs="Times New Roman"/>
        </w:rPr>
        <w:t>Products/Services Description</w:t>
      </w:r>
      <w:bookmarkEnd w:id="452"/>
    </w:p>
    <w:p w14:paraId="36E601E1" w14:textId="77777777" w:rsidR="00F473D5" w:rsidRDefault="00F473D5" w:rsidP="00F473D5">
      <w:pPr>
        <w:spacing w:line="360" w:lineRule="auto"/>
        <w:jc w:val="both"/>
      </w:pPr>
      <w:r w:rsidRPr="008711AF">
        <w:t xml:space="preserve">Our IoT-Based Electricity Conservation System offers a comprehensive suite of products and services designed to optimize energy usage and promote sustainability. At its core, our system comprises hardware components such as the Raspberry Pi, CCTV camera, and smart board with Arduino, seamlessly integrated with software solutions developed using React, Node.js, and </w:t>
      </w:r>
      <w:r>
        <w:t>Python</w:t>
      </w:r>
      <w:r w:rsidRPr="008711AF">
        <w:t xml:space="preserve">. The system's key features include real-time occupancy detection using image processing algorithms, intelligent control of electrical devices based on occupancy status, and a user-friendly web interface for configuration and monitoring. In addition to the core system, we offer </w:t>
      </w:r>
      <w:r w:rsidRPr="008711AF">
        <w:lastRenderedPageBreak/>
        <w:t>customization services to tailor the solution to the specific needs of our clients, as well as ongoing support and maintenance to ensure optimal performance. Our goal is to provide reliable, scalable, and user-friendly products and services that empower our customers to achieve significant energy savings and contribute to a greener future.</w:t>
      </w:r>
    </w:p>
    <w:p w14:paraId="30E2D3E7" w14:textId="77777777" w:rsidR="00F473D5" w:rsidRDefault="00F473D5" w:rsidP="00F473D5">
      <w:pPr>
        <w:spacing w:line="360" w:lineRule="auto"/>
        <w:jc w:val="both"/>
      </w:pPr>
    </w:p>
    <w:p w14:paraId="08E8237B" w14:textId="77777777" w:rsidR="00F473D5" w:rsidRDefault="00F473D5" w:rsidP="00530747">
      <w:pPr>
        <w:pStyle w:val="Heading2"/>
        <w:numPr>
          <w:ilvl w:val="1"/>
          <w:numId w:val="45"/>
        </w:numPr>
        <w:rPr>
          <w:rFonts w:eastAsia="Times New Roman" w:cs="Times New Roman"/>
        </w:rPr>
      </w:pPr>
      <w:bookmarkStart w:id="453" w:name="_1qoc8b1" w:colFirst="0" w:colLast="0"/>
      <w:bookmarkStart w:id="454" w:name="_Toc167959160"/>
      <w:bookmarkEnd w:id="453"/>
      <w:r>
        <w:rPr>
          <w:rFonts w:eastAsia="Times New Roman" w:cs="Times New Roman"/>
        </w:rPr>
        <w:t>SWOT Analysis</w:t>
      </w:r>
      <w:bookmarkEnd w:id="454"/>
    </w:p>
    <w:p w14:paraId="4CA5E200" w14:textId="77777777" w:rsidR="00F473D5" w:rsidRDefault="00F473D5" w:rsidP="00F473D5">
      <w:pPr>
        <w:spacing w:line="360" w:lineRule="auto"/>
        <w:jc w:val="both"/>
      </w:pPr>
      <w:r w:rsidRPr="00BD41DE">
        <w:t>Our SWOT analysis highlights the strengths, weaknesses, opportunities, and threats of our IoT-Based Electricity Conservation System.</w:t>
      </w:r>
    </w:p>
    <w:p w14:paraId="12DBFC4F" w14:textId="77777777" w:rsidR="00F473D5" w:rsidRDefault="00F473D5" w:rsidP="00F473D5">
      <w:pPr>
        <w:spacing w:line="360" w:lineRule="auto"/>
        <w:jc w:val="both"/>
      </w:pPr>
    </w:p>
    <w:p w14:paraId="1C6B222A" w14:textId="77777777" w:rsidR="00F473D5" w:rsidRDefault="00F473D5" w:rsidP="00F473D5">
      <w:pPr>
        <w:spacing w:line="360" w:lineRule="auto"/>
        <w:jc w:val="both"/>
      </w:pPr>
      <w:r w:rsidRPr="00D76A3E">
        <w:rPr>
          <w:b/>
          <w:bCs/>
        </w:rPr>
        <w:t>Strengths</w:t>
      </w:r>
      <w:r w:rsidRPr="00BD41DE">
        <w:t>: Our system boasts robust image processing capabilities for accurate occupancy detection, intuitive user interfaces for easy configuration, and seamless integration with existing electrical infrastructure. Additionally, our focus on scalability and customization ensures flexibility to meet diverse customer needs.</w:t>
      </w:r>
    </w:p>
    <w:p w14:paraId="550A7954" w14:textId="77777777" w:rsidR="00F473D5" w:rsidRDefault="00F473D5" w:rsidP="00F473D5">
      <w:pPr>
        <w:spacing w:line="360" w:lineRule="auto"/>
        <w:jc w:val="both"/>
      </w:pPr>
    </w:p>
    <w:p w14:paraId="0DDD5DB7" w14:textId="77777777" w:rsidR="00F473D5" w:rsidRDefault="00F473D5" w:rsidP="00F473D5">
      <w:pPr>
        <w:spacing w:line="360" w:lineRule="auto"/>
        <w:jc w:val="both"/>
      </w:pPr>
      <w:r w:rsidRPr="00D76A3E">
        <w:rPr>
          <w:b/>
          <w:bCs/>
        </w:rPr>
        <w:t>Weaknesses</w:t>
      </w:r>
      <w:r w:rsidRPr="00BD41DE">
        <w:t>: One potential weakness is the reliance on internet connectivity for real-time data transmission and control, which could pose challenges in areas with poor network coverage. Additionally, the complexity of the system may require specialized technical expertise for installation and maintenance.</w:t>
      </w:r>
    </w:p>
    <w:p w14:paraId="0060F2ED" w14:textId="77777777" w:rsidR="00F473D5" w:rsidRDefault="00F473D5" w:rsidP="00F473D5">
      <w:pPr>
        <w:spacing w:line="360" w:lineRule="auto"/>
        <w:jc w:val="both"/>
      </w:pPr>
    </w:p>
    <w:p w14:paraId="22541F7A" w14:textId="77777777" w:rsidR="00F473D5" w:rsidRDefault="00F473D5" w:rsidP="00F473D5">
      <w:pPr>
        <w:spacing w:line="360" w:lineRule="auto"/>
        <w:jc w:val="both"/>
      </w:pPr>
      <w:r w:rsidRPr="00D76A3E">
        <w:rPr>
          <w:b/>
          <w:bCs/>
        </w:rPr>
        <w:t>Opportunities</w:t>
      </w:r>
      <w:r w:rsidRPr="00BD41DE">
        <w:t>: The increasing emphasis on energy conservation and sustainability presents a significant opportunity for market growth. By targeting emerging sectors such as educational institutions and industrial facilities, we can expand our customer base and market reach. Collaborations with utility companies and government initiatives promoting energy efficiency further enhance our market opportunities.</w:t>
      </w:r>
    </w:p>
    <w:p w14:paraId="104859B3" w14:textId="77777777" w:rsidR="00F473D5" w:rsidRDefault="00F473D5" w:rsidP="00F473D5">
      <w:pPr>
        <w:spacing w:line="360" w:lineRule="auto"/>
        <w:jc w:val="both"/>
      </w:pPr>
    </w:p>
    <w:p w14:paraId="42A5E9BD" w14:textId="77777777" w:rsidR="00F473D5" w:rsidRDefault="00F473D5" w:rsidP="00F473D5">
      <w:pPr>
        <w:spacing w:line="360" w:lineRule="auto"/>
        <w:jc w:val="both"/>
      </w:pPr>
      <w:r w:rsidRPr="00D76A3E">
        <w:rPr>
          <w:b/>
          <w:bCs/>
        </w:rPr>
        <w:t>Threats</w:t>
      </w:r>
      <w:r w:rsidRPr="00BD41DE">
        <w:t>: Market competition from established players and rapid technological advancements pose threats to our market position. Additionally, regulatory changes and shifts in consumer preferences could impact demand for our solution. Addressing these threats requires ongoing innovation, strategic partnerships, and proactive market monitoring.</w:t>
      </w:r>
    </w:p>
    <w:p w14:paraId="7204DCF6" w14:textId="77777777" w:rsidR="00F473D5" w:rsidRDefault="00F473D5" w:rsidP="00F473D5">
      <w:pPr>
        <w:spacing w:line="360" w:lineRule="auto"/>
        <w:jc w:val="both"/>
      </w:pPr>
    </w:p>
    <w:p w14:paraId="3F9DB963" w14:textId="77777777" w:rsidR="00F473D5" w:rsidRDefault="00F473D5" w:rsidP="00F473D5">
      <w:pPr>
        <w:spacing w:line="360" w:lineRule="auto"/>
        <w:jc w:val="both"/>
      </w:pPr>
      <w:r w:rsidRPr="00BD41DE">
        <w:lastRenderedPageBreak/>
        <w:t>By leveraging our strengths, addressing weaknesses, capitalizing on opportunities, and mitigating threats, we aim to position our IoT-Based Electricity Conservation System for long-term success in the competitive energy conservation market.</w:t>
      </w:r>
    </w:p>
    <w:p w14:paraId="34CC4188" w14:textId="77777777" w:rsidR="00A52BB1" w:rsidRDefault="00A52BB1">
      <w:pPr>
        <w:spacing w:line="360" w:lineRule="auto"/>
        <w:jc w:val="both"/>
      </w:pPr>
    </w:p>
    <w:p w14:paraId="1AFABB7A" w14:textId="77777777" w:rsidR="00A52BB1" w:rsidRDefault="00A52BB1">
      <w:pPr>
        <w:spacing w:line="360" w:lineRule="auto"/>
        <w:jc w:val="both"/>
      </w:pPr>
    </w:p>
    <w:p w14:paraId="1FF6EC39" w14:textId="77777777" w:rsidR="00A52BB1" w:rsidRDefault="00A52BB1">
      <w:pPr>
        <w:spacing w:line="360" w:lineRule="auto"/>
        <w:jc w:val="both"/>
      </w:pPr>
    </w:p>
    <w:p w14:paraId="5ED10353" w14:textId="77777777" w:rsidR="00A52BB1" w:rsidRDefault="00A52BB1">
      <w:pPr>
        <w:spacing w:line="360" w:lineRule="auto"/>
        <w:jc w:val="both"/>
      </w:pPr>
    </w:p>
    <w:p w14:paraId="13795EF9" w14:textId="77777777" w:rsidR="00A52BB1" w:rsidRDefault="00A52BB1">
      <w:pPr>
        <w:spacing w:line="360" w:lineRule="auto"/>
        <w:jc w:val="both"/>
      </w:pPr>
    </w:p>
    <w:p w14:paraId="323D2570" w14:textId="77777777" w:rsidR="00A52BB1" w:rsidRDefault="00A52BB1">
      <w:pPr>
        <w:spacing w:line="360" w:lineRule="auto"/>
        <w:jc w:val="both"/>
      </w:pPr>
    </w:p>
    <w:p w14:paraId="6ED20F41" w14:textId="77777777" w:rsidR="00A52BB1" w:rsidRDefault="00A52BB1">
      <w:pPr>
        <w:spacing w:line="360" w:lineRule="auto"/>
        <w:jc w:val="both"/>
      </w:pPr>
    </w:p>
    <w:p w14:paraId="0BA01B17" w14:textId="77777777" w:rsidR="00A52BB1" w:rsidRDefault="00A52BB1">
      <w:pPr>
        <w:spacing w:line="360" w:lineRule="auto"/>
        <w:jc w:val="both"/>
      </w:pPr>
    </w:p>
    <w:p w14:paraId="183BF92E" w14:textId="77777777" w:rsidR="00A52BB1" w:rsidRDefault="00A52BB1">
      <w:pPr>
        <w:spacing w:line="360" w:lineRule="auto"/>
        <w:jc w:val="both"/>
      </w:pPr>
    </w:p>
    <w:p w14:paraId="4FD3198D" w14:textId="77777777" w:rsidR="00A52BB1" w:rsidRDefault="00A52BB1">
      <w:pPr>
        <w:pStyle w:val="Heading1"/>
        <w:rPr>
          <w:rFonts w:ascii="Times New Roman" w:eastAsia="Times New Roman" w:hAnsi="Times New Roman" w:cs="Times New Roman"/>
          <w:b w:val="0"/>
        </w:rPr>
      </w:pPr>
    </w:p>
    <w:p w14:paraId="708806C5" w14:textId="77777777" w:rsidR="00A52BB1" w:rsidRDefault="00A52BB1">
      <w:pPr>
        <w:pStyle w:val="Heading1"/>
        <w:rPr>
          <w:rFonts w:ascii="Times New Roman" w:eastAsia="Times New Roman" w:hAnsi="Times New Roman" w:cs="Times New Roman"/>
          <w:b w:val="0"/>
        </w:rPr>
      </w:pPr>
    </w:p>
    <w:p w14:paraId="2D789786" w14:textId="77777777" w:rsidR="00A52BB1" w:rsidRDefault="00383C48">
      <w:pPr>
        <w:pStyle w:val="Heading1"/>
        <w:rPr>
          <w:rFonts w:ascii="Times New Roman" w:eastAsia="Times New Roman" w:hAnsi="Times New Roman" w:cs="Times New Roman"/>
          <w:b w:val="0"/>
          <w:sz w:val="96"/>
          <w:szCs w:val="96"/>
        </w:rPr>
      </w:pPr>
      <w:bookmarkStart w:id="455" w:name="_Toc167959161"/>
      <w:r>
        <w:rPr>
          <w:rFonts w:ascii="Times New Roman" w:eastAsia="Times New Roman" w:hAnsi="Times New Roman" w:cs="Times New Roman"/>
          <w:b w:val="0"/>
          <w:sz w:val="96"/>
          <w:szCs w:val="96"/>
        </w:rPr>
        <w:t>Chapter 7</w:t>
      </w:r>
      <w:bookmarkEnd w:id="455"/>
    </w:p>
    <w:p w14:paraId="0659AF26" w14:textId="77777777" w:rsidR="00A52BB1" w:rsidRDefault="00383C48">
      <w:pPr>
        <w:pStyle w:val="Heading1"/>
        <w:rPr>
          <w:rFonts w:ascii="Times New Roman" w:eastAsia="Times New Roman" w:hAnsi="Times New Roman" w:cs="Times New Roman"/>
        </w:rPr>
      </w:pPr>
      <w:bookmarkStart w:id="456" w:name="_Toc167959162"/>
      <w:r>
        <w:rPr>
          <w:rFonts w:ascii="Times New Roman" w:eastAsia="Times New Roman" w:hAnsi="Times New Roman" w:cs="Times New Roman"/>
        </w:rPr>
        <w:t>Testing &amp; Evaluation</w:t>
      </w:r>
      <w:bookmarkEnd w:id="456"/>
    </w:p>
    <w:p w14:paraId="39A0F283" w14:textId="77777777" w:rsidR="00A52BB1" w:rsidRDefault="00A52BB1">
      <w:pPr>
        <w:pStyle w:val="Heading1"/>
        <w:rPr>
          <w:rFonts w:ascii="Times New Roman" w:eastAsia="Times New Roman" w:hAnsi="Times New Roman" w:cs="Times New Roman"/>
          <w:b w:val="0"/>
        </w:rPr>
      </w:pPr>
    </w:p>
    <w:p w14:paraId="6E845DC9" w14:textId="77777777" w:rsidR="00A52BB1" w:rsidRDefault="00A52BB1">
      <w:pPr>
        <w:pStyle w:val="Heading1"/>
        <w:rPr>
          <w:rFonts w:ascii="Times New Roman" w:eastAsia="Times New Roman" w:hAnsi="Times New Roman" w:cs="Times New Roman"/>
          <w:b w:val="0"/>
        </w:rPr>
      </w:pPr>
    </w:p>
    <w:p w14:paraId="670ECBD2" w14:textId="77777777" w:rsidR="00A52BB1" w:rsidRDefault="00A52BB1">
      <w:pPr>
        <w:pStyle w:val="Heading1"/>
        <w:rPr>
          <w:rFonts w:ascii="Times New Roman" w:eastAsia="Times New Roman" w:hAnsi="Times New Roman" w:cs="Times New Roman"/>
          <w:b w:val="0"/>
        </w:rPr>
      </w:pPr>
    </w:p>
    <w:p w14:paraId="3DAE3565" w14:textId="77777777" w:rsidR="00A52BB1" w:rsidRDefault="00A52BB1">
      <w:pPr>
        <w:pStyle w:val="Heading1"/>
        <w:rPr>
          <w:rFonts w:ascii="Times New Roman" w:eastAsia="Times New Roman" w:hAnsi="Times New Roman" w:cs="Times New Roman"/>
          <w:b w:val="0"/>
        </w:rPr>
      </w:pPr>
    </w:p>
    <w:p w14:paraId="5F433211" w14:textId="77777777" w:rsidR="00A52BB1" w:rsidRDefault="00A52BB1">
      <w:pPr>
        <w:pStyle w:val="Heading1"/>
        <w:rPr>
          <w:rFonts w:ascii="Times New Roman" w:eastAsia="Times New Roman" w:hAnsi="Times New Roman" w:cs="Times New Roman"/>
          <w:b w:val="0"/>
        </w:rPr>
      </w:pPr>
    </w:p>
    <w:p w14:paraId="2FE48FDE" w14:textId="77777777" w:rsidR="00A52BB1" w:rsidRDefault="00A52BB1">
      <w:pPr>
        <w:pStyle w:val="Heading1"/>
        <w:rPr>
          <w:rFonts w:ascii="Times New Roman" w:eastAsia="Times New Roman" w:hAnsi="Times New Roman" w:cs="Times New Roman"/>
          <w:b w:val="0"/>
        </w:rPr>
      </w:pPr>
    </w:p>
    <w:p w14:paraId="6E6FFB62" w14:textId="77777777" w:rsidR="00A52BB1" w:rsidRDefault="00A52BB1">
      <w:pPr>
        <w:pStyle w:val="Heading1"/>
        <w:jc w:val="left"/>
        <w:rPr>
          <w:rFonts w:ascii="Times New Roman" w:eastAsia="Times New Roman" w:hAnsi="Times New Roman" w:cs="Times New Roman"/>
          <w:b w:val="0"/>
        </w:rPr>
      </w:pPr>
    </w:p>
    <w:p w14:paraId="590BC03B" w14:textId="77777777" w:rsidR="00A52BB1" w:rsidRDefault="00A52BB1">
      <w:pPr>
        <w:keepNext/>
        <w:pBdr>
          <w:top w:val="nil"/>
          <w:left w:val="nil"/>
          <w:bottom w:val="nil"/>
          <w:right w:val="nil"/>
          <w:between w:val="nil"/>
        </w:pBdr>
        <w:spacing w:line="360" w:lineRule="auto"/>
        <w:rPr>
          <w:b/>
          <w:color w:val="000000"/>
          <w:sz w:val="40"/>
          <w:szCs w:val="40"/>
        </w:rPr>
      </w:pPr>
      <w:bookmarkStart w:id="457" w:name="_14ykbeg" w:colFirst="0" w:colLast="0"/>
      <w:bookmarkEnd w:id="457"/>
    </w:p>
    <w:p w14:paraId="32DA8B59" w14:textId="77777777" w:rsidR="00A52BB1" w:rsidRDefault="00383C48">
      <w:pPr>
        <w:keepNext/>
        <w:pBdr>
          <w:top w:val="nil"/>
          <w:left w:val="nil"/>
          <w:bottom w:val="nil"/>
          <w:right w:val="nil"/>
          <w:between w:val="nil"/>
        </w:pBdr>
        <w:spacing w:line="360" w:lineRule="auto"/>
        <w:rPr>
          <w:color w:val="000000"/>
          <w:sz w:val="40"/>
          <w:szCs w:val="40"/>
        </w:rPr>
      </w:pPr>
      <w:r>
        <w:rPr>
          <w:b/>
          <w:color w:val="000000"/>
          <w:sz w:val="40"/>
          <w:szCs w:val="40"/>
        </w:rPr>
        <w:lastRenderedPageBreak/>
        <w:t xml:space="preserve">Chapter 7: </w:t>
      </w:r>
      <w:r>
        <w:rPr>
          <w:color w:val="000000"/>
          <w:sz w:val="40"/>
          <w:szCs w:val="40"/>
        </w:rPr>
        <w:t xml:space="preserve">Testing and Evaluation </w:t>
      </w:r>
    </w:p>
    <w:p w14:paraId="1D5F2888" w14:textId="25F409E6" w:rsidR="00A52BB1" w:rsidRDefault="00DD17DB">
      <w:pPr>
        <w:spacing w:line="360" w:lineRule="auto"/>
        <w:jc w:val="both"/>
      </w:pPr>
      <w:r>
        <w:t xml:space="preserve">This chapter details the comprehensive testing strategy for the IoT-based electricity conservation system. We will employ various testing methodologies, including use case testing, boundary value analysis (BVA), and equivalence partitioning, to ensure the system functions as intended under diverse conditions. The chapter will outline the test plan, test cases, and expected results. Evaluation procedures will also be covered, focusing on performance metrics like system responsiveness, accuracy of occupancy detection, and energy savings achieved. By implementing a rigorous testing and evaluation process, we aim to ensure the system's reliability, robustness, and effectiveness in real-world </w:t>
      </w:r>
      <w:del w:id="458" w:author="Ahmad Imran" w:date="2024-06-13T13:21:00Z">
        <w:r w:rsidDel="00CA2BFA">
          <w:delText>laboratory environments</w:delText>
        </w:r>
      </w:del>
      <w:ins w:id="459" w:author="Ahmad Imran" w:date="2024-06-13T13:21:00Z">
        <w:r w:rsidR="00CA2BFA">
          <w:t>buildings</w:t>
        </w:r>
      </w:ins>
      <w:r>
        <w:t>.</w:t>
      </w:r>
    </w:p>
    <w:p w14:paraId="744D8310" w14:textId="77777777" w:rsidR="00DD17DB" w:rsidRDefault="00DD17DB">
      <w:pPr>
        <w:spacing w:line="360" w:lineRule="auto"/>
        <w:jc w:val="both"/>
      </w:pPr>
    </w:p>
    <w:p w14:paraId="49D03BA2" w14:textId="7C41F272" w:rsidR="00A249C9" w:rsidRPr="00A249C9" w:rsidRDefault="00A249C9" w:rsidP="00A249C9">
      <w:pPr>
        <w:pStyle w:val="Heading2"/>
        <w:rPr>
          <w:sz w:val="28"/>
          <w:szCs w:val="36"/>
        </w:rPr>
      </w:pPr>
      <w:bookmarkStart w:id="460" w:name="_Toc167959163"/>
      <w:r w:rsidRPr="00A249C9">
        <w:rPr>
          <w:sz w:val="28"/>
          <w:szCs w:val="36"/>
        </w:rPr>
        <w:t>7.1 Use Case Testing</w:t>
      </w:r>
      <w:bookmarkEnd w:id="460"/>
    </w:p>
    <w:p w14:paraId="3B0B77FC" w14:textId="72FF5E44" w:rsidR="004B77AE" w:rsidRDefault="004B77AE" w:rsidP="004B77AE">
      <w:pPr>
        <w:spacing w:line="360" w:lineRule="auto"/>
        <w:jc w:val="both"/>
        <w:rPr>
          <w:b/>
          <w:sz w:val="28"/>
          <w:szCs w:val="28"/>
          <w:u w:val="single"/>
        </w:rPr>
      </w:pPr>
      <w:r>
        <w:rPr>
          <w:b/>
          <w:sz w:val="28"/>
          <w:szCs w:val="28"/>
          <w:u w:val="single"/>
        </w:rPr>
        <w:t>Test Case - 1</w:t>
      </w:r>
    </w:p>
    <w:tbl>
      <w:tblPr>
        <w:tblW w:w="9350" w:type="dxa"/>
        <w:tblLayout w:type="fixed"/>
        <w:tblLook w:val="0400" w:firstRow="0" w:lastRow="0" w:firstColumn="0" w:lastColumn="0" w:noHBand="0" w:noVBand="1"/>
      </w:tblPr>
      <w:tblGrid>
        <w:gridCol w:w="1268"/>
        <w:gridCol w:w="690"/>
        <w:gridCol w:w="1270"/>
        <w:gridCol w:w="1079"/>
        <w:gridCol w:w="1015"/>
        <w:gridCol w:w="1015"/>
        <w:gridCol w:w="396"/>
        <w:gridCol w:w="447"/>
        <w:gridCol w:w="1260"/>
        <w:gridCol w:w="363"/>
        <w:gridCol w:w="297"/>
        <w:gridCol w:w="250"/>
      </w:tblGrid>
      <w:tr w:rsidR="004B77AE" w14:paraId="2C882A7E" w14:textId="77777777" w:rsidTr="00604625">
        <w:trPr>
          <w:gridAfter w:val="1"/>
          <w:wAfter w:w="250" w:type="dxa"/>
          <w:trHeight w:val="295"/>
        </w:trPr>
        <w:tc>
          <w:tcPr>
            <w:tcW w:w="1958" w:type="dxa"/>
            <w:gridSpan w:val="2"/>
            <w:tcBorders>
              <w:top w:val="single" w:sz="4" w:space="0" w:color="B2B2B2"/>
              <w:left w:val="single" w:sz="4" w:space="0" w:color="B2B2B2"/>
              <w:bottom w:val="single" w:sz="4" w:space="0" w:color="B2B2B2"/>
              <w:right w:val="single" w:sz="4" w:space="0" w:color="B2B2B2"/>
            </w:tcBorders>
            <w:shd w:val="clear" w:color="auto" w:fill="FFFFCC"/>
          </w:tcPr>
          <w:p w14:paraId="4206E220" w14:textId="77777777" w:rsidR="004B77AE" w:rsidRDefault="004B77AE" w:rsidP="00604625">
            <w:pPr>
              <w:rPr>
                <w:b/>
                <w:sz w:val="22"/>
                <w:szCs w:val="22"/>
              </w:rPr>
            </w:pPr>
            <w:r>
              <w:rPr>
                <w:b/>
              </w:rPr>
              <w:t>Test Case ID</w:t>
            </w:r>
          </w:p>
        </w:tc>
        <w:tc>
          <w:tcPr>
            <w:tcW w:w="1270" w:type="dxa"/>
            <w:tcBorders>
              <w:top w:val="single" w:sz="4" w:space="0" w:color="000000"/>
              <w:left w:val="nil"/>
              <w:bottom w:val="single" w:sz="4" w:space="0" w:color="000000"/>
              <w:right w:val="single" w:sz="4" w:space="0" w:color="000000"/>
            </w:tcBorders>
          </w:tcPr>
          <w:p w14:paraId="1D1DCED4" w14:textId="77777777" w:rsidR="004B77AE" w:rsidRDefault="004B77AE" w:rsidP="00604625">
            <w:r>
              <w:t>BU_001</w:t>
            </w:r>
          </w:p>
        </w:tc>
        <w:tc>
          <w:tcPr>
            <w:tcW w:w="2094" w:type="dxa"/>
            <w:gridSpan w:val="2"/>
            <w:tcBorders>
              <w:top w:val="single" w:sz="4" w:space="0" w:color="B2B2B2"/>
              <w:left w:val="single" w:sz="4" w:space="0" w:color="B2B2B2"/>
              <w:bottom w:val="single" w:sz="4" w:space="0" w:color="B2B2B2"/>
              <w:right w:val="single" w:sz="4" w:space="0" w:color="B2B2B2"/>
            </w:tcBorders>
            <w:shd w:val="clear" w:color="auto" w:fill="FFFFCC"/>
          </w:tcPr>
          <w:p w14:paraId="1B944F65" w14:textId="77777777" w:rsidR="004B77AE" w:rsidRDefault="004B77AE" w:rsidP="00604625">
            <w:pPr>
              <w:rPr>
                <w:b/>
              </w:rPr>
            </w:pPr>
            <w:r>
              <w:rPr>
                <w:b/>
              </w:rPr>
              <w:t>Test Case Description</w:t>
            </w:r>
          </w:p>
        </w:tc>
        <w:tc>
          <w:tcPr>
            <w:tcW w:w="3778" w:type="dxa"/>
            <w:gridSpan w:val="6"/>
            <w:tcBorders>
              <w:top w:val="single" w:sz="4" w:space="0" w:color="000000"/>
              <w:left w:val="nil"/>
              <w:bottom w:val="single" w:sz="4" w:space="0" w:color="000000"/>
              <w:right w:val="single" w:sz="4" w:space="0" w:color="000000"/>
            </w:tcBorders>
          </w:tcPr>
          <w:p w14:paraId="23B687E5" w14:textId="77777777" w:rsidR="004B77AE" w:rsidRDefault="004B77AE" w:rsidP="00604625">
            <w:r>
              <w:t>Test the functionality of creating regions of interest (ROI) on the website</w:t>
            </w:r>
          </w:p>
        </w:tc>
      </w:tr>
      <w:tr w:rsidR="004B77AE" w14:paraId="3848357A" w14:textId="77777777" w:rsidTr="00604625">
        <w:trPr>
          <w:gridAfter w:val="1"/>
          <w:wAfter w:w="250" w:type="dxa"/>
          <w:trHeight w:val="295"/>
        </w:trPr>
        <w:tc>
          <w:tcPr>
            <w:tcW w:w="1958" w:type="dxa"/>
            <w:gridSpan w:val="2"/>
            <w:tcBorders>
              <w:top w:val="single" w:sz="4" w:space="0" w:color="B2B2B2"/>
              <w:left w:val="single" w:sz="4" w:space="0" w:color="B2B2B2"/>
              <w:bottom w:val="single" w:sz="4" w:space="0" w:color="B2B2B2"/>
              <w:right w:val="single" w:sz="4" w:space="0" w:color="B2B2B2"/>
            </w:tcBorders>
            <w:shd w:val="clear" w:color="auto" w:fill="FFFFCC"/>
          </w:tcPr>
          <w:p w14:paraId="7ED2F67E" w14:textId="77777777" w:rsidR="004B77AE" w:rsidRDefault="004B77AE" w:rsidP="00604625">
            <w:pPr>
              <w:rPr>
                <w:b/>
              </w:rPr>
            </w:pPr>
            <w:r>
              <w:rPr>
                <w:b/>
              </w:rPr>
              <w:t>Created By</w:t>
            </w:r>
          </w:p>
        </w:tc>
        <w:tc>
          <w:tcPr>
            <w:tcW w:w="1270" w:type="dxa"/>
            <w:tcBorders>
              <w:top w:val="nil"/>
              <w:left w:val="nil"/>
              <w:bottom w:val="single" w:sz="4" w:space="0" w:color="000000"/>
              <w:right w:val="single" w:sz="4" w:space="0" w:color="000000"/>
            </w:tcBorders>
          </w:tcPr>
          <w:p w14:paraId="7E472DFD" w14:textId="711ABFB7" w:rsidR="004B77AE" w:rsidRDefault="004B77AE" w:rsidP="00604625">
            <w:del w:id="461" w:author="Azfar Tariq" w:date="2024-06-26T21:58:00Z">
              <w:r w:rsidDel="0077233E">
                <w:delText>Usman</w:delText>
              </w:r>
            </w:del>
            <w:ins w:id="462" w:author="Azfar Tariq" w:date="2024-06-26T21:58:00Z">
              <w:r w:rsidR="0077233E">
                <w:t>Azfar</w:t>
              </w:r>
            </w:ins>
          </w:p>
        </w:tc>
        <w:tc>
          <w:tcPr>
            <w:tcW w:w="2094" w:type="dxa"/>
            <w:gridSpan w:val="2"/>
            <w:tcBorders>
              <w:top w:val="single" w:sz="4" w:space="0" w:color="B2B2B2"/>
              <w:left w:val="single" w:sz="4" w:space="0" w:color="B2B2B2"/>
              <w:bottom w:val="single" w:sz="4" w:space="0" w:color="B2B2B2"/>
              <w:right w:val="single" w:sz="4" w:space="0" w:color="B2B2B2"/>
            </w:tcBorders>
            <w:shd w:val="clear" w:color="auto" w:fill="FFFFCC"/>
          </w:tcPr>
          <w:p w14:paraId="0BBC4A9C" w14:textId="77777777" w:rsidR="004B77AE" w:rsidRDefault="004B77AE" w:rsidP="00604625">
            <w:pPr>
              <w:rPr>
                <w:b/>
              </w:rPr>
            </w:pPr>
            <w:r>
              <w:rPr>
                <w:b/>
              </w:rPr>
              <w:t>Reviewed By</w:t>
            </w:r>
          </w:p>
        </w:tc>
        <w:tc>
          <w:tcPr>
            <w:tcW w:w="1411" w:type="dxa"/>
            <w:gridSpan w:val="2"/>
            <w:tcBorders>
              <w:top w:val="single" w:sz="4" w:space="0" w:color="000000"/>
              <w:left w:val="nil"/>
              <w:bottom w:val="single" w:sz="4" w:space="0" w:color="000000"/>
              <w:right w:val="single" w:sz="4" w:space="0" w:color="000000"/>
            </w:tcBorders>
          </w:tcPr>
          <w:p w14:paraId="5186F459" w14:textId="513049A5" w:rsidR="004B77AE" w:rsidRDefault="004B77AE" w:rsidP="00604625">
            <w:del w:id="463" w:author="Azfar Tariq" w:date="2024-06-26T21:58:00Z">
              <w:r w:rsidDel="0077233E">
                <w:delText>Jamil</w:delText>
              </w:r>
            </w:del>
            <w:ins w:id="464" w:author="Azfar Tariq" w:date="2024-06-26T21:58:00Z">
              <w:r w:rsidR="0077233E">
                <w:t>Junaid</w:t>
              </w:r>
            </w:ins>
          </w:p>
        </w:tc>
        <w:tc>
          <w:tcPr>
            <w:tcW w:w="1707" w:type="dxa"/>
            <w:gridSpan w:val="2"/>
            <w:tcBorders>
              <w:top w:val="single" w:sz="4" w:space="0" w:color="B2B2B2"/>
              <w:left w:val="single" w:sz="4" w:space="0" w:color="B2B2B2"/>
              <w:bottom w:val="single" w:sz="4" w:space="0" w:color="B2B2B2"/>
              <w:right w:val="single" w:sz="4" w:space="0" w:color="B2B2B2"/>
            </w:tcBorders>
            <w:shd w:val="clear" w:color="auto" w:fill="FFFFCC"/>
          </w:tcPr>
          <w:p w14:paraId="4158E495" w14:textId="77777777" w:rsidR="004B77AE" w:rsidRDefault="004B77AE" w:rsidP="00604625">
            <w:pPr>
              <w:rPr>
                <w:b/>
              </w:rPr>
            </w:pPr>
            <w:r>
              <w:rPr>
                <w:b/>
              </w:rPr>
              <w:t>Version</w:t>
            </w:r>
          </w:p>
        </w:tc>
        <w:tc>
          <w:tcPr>
            <w:tcW w:w="660" w:type="dxa"/>
            <w:gridSpan w:val="2"/>
            <w:tcBorders>
              <w:top w:val="single" w:sz="4" w:space="0" w:color="000000"/>
              <w:left w:val="nil"/>
              <w:bottom w:val="single" w:sz="4" w:space="0" w:color="000000"/>
              <w:right w:val="single" w:sz="4" w:space="0" w:color="000000"/>
            </w:tcBorders>
          </w:tcPr>
          <w:p w14:paraId="0A45F156" w14:textId="77777777" w:rsidR="004B77AE" w:rsidRDefault="004B77AE" w:rsidP="00604625">
            <w:pPr>
              <w:jc w:val="center"/>
            </w:pPr>
            <w:r>
              <w:t>2.1</w:t>
            </w:r>
          </w:p>
        </w:tc>
      </w:tr>
      <w:tr w:rsidR="004B77AE" w14:paraId="78ABE454" w14:textId="77777777" w:rsidTr="00604625">
        <w:trPr>
          <w:gridAfter w:val="1"/>
          <w:wAfter w:w="250" w:type="dxa"/>
          <w:trHeight w:val="295"/>
        </w:trPr>
        <w:tc>
          <w:tcPr>
            <w:tcW w:w="1268" w:type="dxa"/>
          </w:tcPr>
          <w:p w14:paraId="45385CDE" w14:textId="77777777" w:rsidR="004B77AE" w:rsidRDefault="004B77AE" w:rsidP="00604625"/>
        </w:tc>
        <w:tc>
          <w:tcPr>
            <w:tcW w:w="690" w:type="dxa"/>
          </w:tcPr>
          <w:p w14:paraId="1E4F786F" w14:textId="77777777" w:rsidR="004B77AE" w:rsidRDefault="004B77AE" w:rsidP="00604625">
            <w:pPr>
              <w:rPr>
                <w:sz w:val="20"/>
                <w:szCs w:val="20"/>
              </w:rPr>
            </w:pPr>
          </w:p>
        </w:tc>
        <w:tc>
          <w:tcPr>
            <w:tcW w:w="1270" w:type="dxa"/>
          </w:tcPr>
          <w:p w14:paraId="69CBEE3F" w14:textId="77777777" w:rsidR="004B77AE" w:rsidRDefault="004B77AE" w:rsidP="00604625">
            <w:pPr>
              <w:rPr>
                <w:sz w:val="20"/>
                <w:szCs w:val="20"/>
              </w:rPr>
            </w:pPr>
          </w:p>
        </w:tc>
        <w:tc>
          <w:tcPr>
            <w:tcW w:w="1079" w:type="dxa"/>
          </w:tcPr>
          <w:p w14:paraId="4F7FE25E" w14:textId="77777777" w:rsidR="004B77AE" w:rsidRDefault="004B77AE" w:rsidP="00604625">
            <w:pPr>
              <w:rPr>
                <w:sz w:val="20"/>
                <w:szCs w:val="20"/>
              </w:rPr>
            </w:pPr>
          </w:p>
        </w:tc>
        <w:tc>
          <w:tcPr>
            <w:tcW w:w="1015" w:type="dxa"/>
          </w:tcPr>
          <w:p w14:paraId="781C172C" w14:textId="77777777" w:rsidR="004B77AE" w:rsidRDefault="004B77AE" w:rsidP="00604625">
            <w:pPr>
              <w:rPr>
                <w:sz w:val="20"/>
                <w:szCs w:val="20"/>
              </w:rPr>
            </w:pPr>
          </w:p>
        </w:tc>
        <w:tc>
          <w:tcPr>
            <w:tcW w:w="1015" w:type="dxa"/>
          </w:tcPr>
          <w:p w14:paraId="68B1E9D2" w14:textId="77777777" w:rsidR="004B77AE" w:rsidRDefault="004B77AE" w:rsidP="00604625">
            <w:pPr>
              <w:rPr>
                <w:sz w:val="20"/>
                <w:szCs w:val="20"/>
              </w:rPr>
            </w:pPr>
          </w:p>
        </w:tc>
        <w:tc>
          <w:tcPr>
            <w:tcW w:w="396" w:type="dxa"/>
          </w:tcPr>
          <w:p w14:paraId="0C63FA6E" w14:textId="77777777" w:rsidR="004B77AE" w:rsidRDefault="004B77AE" w:rsidP="00604625">
            <w:pPr>
              <w:rPr>
                <w:sz w:val="20"/>
                <w:szCs w:val="20"/>
              </w:rPr>
            </w:pPr>
          </w:p>
        </w:tc>
        <w:tc>
          <w:tcPr>
            <w:tcW w:w="447" w:type="dxa"/>
          </w:tcPr>
          <w:p w14:paraId="728AF8F8" w14:textId="77777777" w:rsidR="004B77AE" w:rsidRDefault="004B77AE" w:rsidP="00604625">
            <w:pPr>
              <w:rPr>
                <w:sz w:val="20"/>
                <w:szCs w:val="20"/>
              </w:rPr>
            </w:pPr>
          </w:p>
        </w:tc>
        <w:tc>
          <w:tcPr>
            <w:tcW w:w="1260" w:type="dxa"/>
          </w:tcPr>
          <w:p w14:paraId="587E25F9" w14:textId="77777777" w:rsidR="004B77AE" w:rsidRDefault="004B77AE" w:rsidP="00604625">
            <w:pPr>
              <w:rPr>
                <w:sz w:val="20"/>
                <w:szCs w:val="20"/>
              </w:rPr>
            </w:pPr>
          </w:p>
        </w:tc>
        <w:tc>
          <w:tcPr>
            <w:tcW w:w="363" w:type="dxa"/>
          </w:tcPr>
          <w:p w14:paraId="7A83A03D" w14:textId="77777777" w:rsidR="004B77AE" w:rsidRDefault="004B77AE" w:rsidP="00604625">
            <w:pPr>
              <w:rPr>
                <w:sz w:val="20"/>
                <w:szCs w:val="20"/>
              </w:rPr>
            </w:pPr>
          </w:p>
        </w:tc>
        <w:tc>
          <w:tcPr>
            <w:tcW w:w="297" w:type="dxa"/>
          </w:tcPr>
          <w:p w14:paraId="26A73BBF" w14:textId="77777777" w:rsidR="004B77AE" w:rsidRDefault="004B77AE" w:rsidP="00604625">
            <w:pPr>
              <w:rPr>
                <w:sz w:val="20"/>
                <w:szCs w:val="20"/>
              </w:rPr>
            </w:pPr>
          </w:p>
        </w:tc>
      </w:tr>
      <w:tr w:rsidR="004B77AE" w:rsidDel="0077233E" w14:paraId="75E0FE46" w14:textId="255DDE94" w:rsidTr="00604625">
        <w:trPr>
          <w:gridAfter w:val="1"/>
          <w:wAfter w:w="250" w:type="dxa"/>
          <w:trHeight w:val="295"/>
          <w:del w:id="465" w:author="Azfar Tariq" w:date="2024-06-26T21:59:00Z"/>
        </w:trPr>
        <w:tc>
          <w:tcPr>
            <w:tcW w:w="1958" w:type="dxa"/>
            <w:gridSpan w:val="2"/>
            <w:tcBorders>
              <w:top w:val="single" w:sz="4" w:space="0" w:color="B2B2B2"/>
              <w:left w:val="single" w:sz="4" w:space="0" w:color="B2B2B2"/>
              <w:bottom w:val="single" w:sz="4" w:space="0" w:color="B2B2B2"/>
              <w:right w:val="single" w:sz="4" w:space="0" w:color="B2B2B2"/>
            </w:tcBorders>
            <w:shd w:val="clear" w:color="auto" w:fill="FFFFCC"/>
          </w:tcPr>
          <w:p w14:paraId="75635177" w14:textId="0762D8AF" w:rsidR="004B77AE" w:rsidDel="0077233E" w:rsidRDefault="004B77AE" w:rsidP="00604625">
            <w:pPr>
              <w:rPr>
                <w:del w:id="466" w:author="Azfar Tariq" w:date="2024-06-26T21:59:00Z"/>
                <w:b/>
                <w:sz w:val="22"/>
                <w:szCs w:val="22"/>
                <w:u w:val="single"/>
              </w:rPr>
            </w:pPr>
            <w:del w:id="467" w:author="Azfar Tariq" w:date="2024-06-26T21:59:00Z">
              <w:r w:rsidDel="0077233E">
                <w:rPr>
                  <w:b/>
                  <w:u w:val="single"/>
                </w:rPr>
                <w:delText>QA Tester’s Log</w:delText>
              </w:r>
            </w:del>
          </w:p>
        </w:tc>
        <w:tc>
          <w:tcPr>
            <w:tcW w:w="4379" w:type="dxa"/>
            <w:gridSpan w:val="4"/>
          </w:tcPr>
          <w:p w14:paraId="7E39323F" w14:textId="3020969E" w:rsidR="004B77AE" w:rsidDel="0077233E" w:rsidRDefault="004B77AE" w:rsidP="00604625">
            <w:pPr>
              <w:rPr>
                <w:del w:id="468" w:author="Azfar Tariq" w:date="2024-06-26T21:59:00Z"/>
              </w:rPr>
            </w:pPr>
            <w:del w:id="469" w:author="Azfar Tariq" w:date="2024-06-26T21:59:00Z">
              <w:r w:rsidDel="0077233E">
                <w:delText>Review comments from Jamil incorporate in version 2.1</w:delText>
              </w:r>
            </w:del>
          </w:p>
        </w:tc>
        <w:tc>
          <w:tcPr>
            <w:tcW w:w="396" w:type="dxa"/>
          </w:tcPr>
          <w:p w14:paraId="73498A01" w14:textId="6D3EEF0E" w:rsidR="004B77AE" w:rsidDel="0077233E" w:rsidRDefault="004B77AE" w:rsidP="00604625">
            <w:pPr>
              <w:rPr>
                <w:del w:id="470" w:author="Azfar Tariq" w:date="2024-06-26T21:59:00Z"/>
              </w:rPr>
            </w:pPr>
          </w:p>
        </w:tc>
        <w:tc>
          <w:tcPr>
            <w:tcW w:w="447" w:type="dxa"/>
          </w:tcPr>
          <w:p w14:paraId="67403096" w14:textId="2265ED1D" w:rsidR="004B77AE" w:rsidDel="0077233E" w:rsidRDefault="004B77AE" w:rsidP="00604625">
            <w:pPr>
              <w:rPr>
                <w:del w:id="471" w:author="Azfar Tariq" w:date="2024-06-26T21:59:00Z"/>
                <w:sz w:val="20"/>
                <w:szCs w:val="20"/>
              </w:rPr>
            </w:pPr>
          </w:p>
        </w:tc>
        <w:tc>
          <w:tcPr>
            <w:tcW w:w="1260" w:type="dxa"/>
          </w:tcPr>
          <w:p w14:paraId="2494DDCF" w14:textId="3B464348" w:rsidR="004B77AE" w:rsidDel="0077233E" w:rsidRDefault="004B77AE" w:rsidP="00604625">
            <w:pPr>
              <w:rPr>
                <w:del w:id="472" w:author="Azfar Tariq" w:date="2024-06-26T21:59:00Z"/>
                <w:sz w:val="20"/>
                <w:szCs w:val="20"/>
              </w:rPr>
            </w:pPr>
          </w:p>
        </w:tc>
        <w:tc>
          <w:tcPr>
            <w:tcW w:w="363" w:type="dxa"/>
          </w:tcPr>
          <w:p w14:paraId="7E0E1694" w14:textId="11900184" w:rsidR="004B77AE" w:rsidDel="0077233E" w:rsidRDefault="004B77AE" w:rsidP="00604625">
            <w:pPr>
              <w:rPr>
                <w:del w:id="473" w:author="Azfar Tariq" w:date="2024-06-26T21:59:00Z"/>
                <w:sz w:val="20"/>
                <w:szCs w:val="20"/>
              </w:rPr>
            </w:pPr>
          </w:p>
        </w:tc>
        <w:tc>
          <w:tcPr>
            <w:tcW w:w="297" w:type="dxa"/>
          </w:tcPr>
          <w:p w14:paraId="7D85176F" w14:textId="5C96EF0E" w:rsidR="004B77AE" w:rsidDel="0077233E" w:rsidRDefault="004B77AE" w:rsidP="00604625">
            <w:pPr>
              <w:rPr>
                <w:del w:id="474" w:author="Azfar Tariq" w:date="2024-06-26T21:59:00Z"/>
                <w:sz w:val="20"/>
                <w:szCs w:val="20"/>
              </w:rPr>
            </w:pPr>
          </w:p>
        </w:tc>
      </w:tr>
      <w:tr w:rsidR="004B77AE" w14:paraId="1C67AEAF" w14:textId="77777777" w:rsidTr="00604625">
        <w:trPr>
          <w:gridAfter w:val="1"/>
          <w:wAfter w:w="250" w:type="dxa"/>
          <w:trHeight w:val="295"/>
        </w:trPr>
        <w:tc>
          <w:tcPr>
            <w:tcW w:w="1268" w:type="dxa"/>
          </w:tcPr>
          <w:p w14:paraId="5387B47F" w14:textId="77777777" w:rsidR="004B77AE" w:rsidRDefault="004B77AE" w:rsidP="00604625">
            <w:pPr>
              <w:rPr>
                <w:sz w:val="20"/>
                <w:szCs w:val="20"/>
              </w:rPr>
            </w:pPr>
          </w:p>
        </w:tc>
        <w:tc>
          <w:tcPr>
            <w:tcW w:w="690" w:type="dxa"/>
          </w:tcPr>
          <w:p w14:paraId="182449BA" w14:textId="77777777" w:rsidR="004B77AE" w:rsidRDefault="004B77AE" w:rsidP="00604625">
            <w:pPr>
              <w:rPr>
                <w:sz w:val="20"/>
                <w:szCs w:val="20"/>
              </w:rPr>
            </w:pPr>
          </w:p>
        </w:tc>
        <w:tc>
          <w:tcPr>
            <w:tcW w:w="1270" w:type="dxa"/>
          </w:tcPr>
          <w:p w14:paraId="432D1307" w14:textId="77777777" w:rsidR="004B77AE" w:rsidRDefault="004B77AE" w:rsidP="00604625">
            <w:pPr>
              <w:rPr>
                <w:sz w:val="20"/>
                <w:szCs w:val="20"/>
              </w:rPr>
            </w:pPr>
          </w:p>
        </w:tc>
        <w:tc>
          <w:tcPr>
            <w:tcW w:w="1079" w:type="dxa"/>
          </w:tcPr>
          <w:p w14:paraId="333FBEB2" w14:textId="77777777" w:rsidR="004B77AE" w:rsidRDefault="004B77AE" w:rsidP="00604625">
            <w:pPr>
              <w:rPr>
                <w:sz w:val="20"/>
                <w:szCs w:val="20"/>
              </w:rPr>
            </w:pPr>
          </w:p>
        </w:tc>
        <w:tc>
          <w:tcPr>
            <w:tcW w:w="1015" w:type="dxa"/>
          </w:tcPr>
          <w:p w14:paraId="2F83939F" w14:textId="77777777" w:rsidR="004B77AE" w:rsidRDefault="004B77AE" w:rsidP="00604625">
            <w:pPr>
              <w:rPr>
                <w:sz w:val="20"/>
                <w:szCs w:val="20"/>
              </w:rPr>
            </w:pPr>
          </w:p>
        </w:tc>
        <w:tc>
          <w:tcPr>
            <w:tcW w:w="1015" w:type="dxa"/>
          </w:tcPr>
          <w:p w14:paraId="65C3163F" w14:textId="77777777" w:rsidR="004B77AE" w:rsidRDefault="004B77AE" w:rsidP="00604625">
            <w:pPr>
              <w:rPr>
                <w:sz w:val="20"/>
                <w:szCs w:val="20"/>
              </w:rPr>
            </w:pPr>
          </w:p>
        </w:tc>
        <w:tc>
          <w:tcPr>
            <w:tcW w:w="396" w:type="dxa"/>
          </w:tcPr>
          <w:p w14:paraId="083966C7" w14:textId="77777777" w:rsidR="004B77AE" w:rsidRDefault="004B77AE" w:rsidP="00604625">
            <w:pPr>
              <w:rPr>
                <w:sz w:val="20"/>
                <w:szCs w:val="20"/>
              </w:rPr>
            </w:pPr>
          </w:p>
        </w:tc>
        <w:tc>
          <w:tcPr>
            <w:tcW w:w="447" w:type="dxa"/>
          </w:tcPr>
          <w:p w14:paraId="1D288563" w14:textId="77777777" w:rsidR="004B77AE" w:rsidRDefault="004B77AE" w:rsidP="00604625">
            <w:pPr>
              <w:rPr>
                <w:sz w:val="20"/>
                <w:szCs w:val="20"/>
              </w:rPr>
            </w:pPr>
          </w:p>
        </w:tc>
        <w:tc>
          <w:tcPr>
            <w:tcW w:w="1260" w:type="dxa"/>
          </w:tcPr>
          <w:p w14:paraId="3691D712" w14:textId="77777777" w:rsidR="004B77AE" w:rsidRDefault="004B77AE" w:rsidP="00604625">
            <w:pPr>
              <w:rPr>
                <w:sz w:val="20"/>
                <w:szCs w:val="20"/>
              </w:rPr>
            </w:pPr>
          </w:p>
        </w:tc>
        <w:tc>
          <w:tcPr>
            <w:tcW w:w="363" w:type="dxa"/>
          </w:tcPr>
          <w:p w14:paraId="13F4988C" w14:textId="77777777" w:rsidR="004B77AE" w:rsidRDefault="004B77AE" w:rsidP="00604625">
            <w:pPr>
              <w:rPr>
                <w:sz w:val="20"/>
                <w:szCs w:val="20"/>
              </w:rPr>
            </w:pPr>
          </w:p>
        </w:tc>
        <w:tc>
          <w:tcPr>
            <w:tcW w:w="297" w:type="dxa"/>
          </w:tcPr>
          <w:p w14:paraId="298CDF85" w14:textId="77777777" w:rsidR="004B77AE" w:rsidRDefault="004B77AE" w:rsidP="00604625">
            <w:pPr>
              <w:rPr>
                <w:sz w:val="20"/>
                <w:szCs w:val="20"/>
              </w:rPr>
            </w:pPr>
          </w:p>
        </w:tc>
      </w:tr>
      <w:tr w:rsidR="004B77AE" w14:paraId="46E640A6" w14:textId="77777777" w:rsidTr="00604625">
        <w:trPr>
          <w:gridAfter w:val="1"/>
          <w:wAfter w:w="250" w:type="dxa"/>
          <w:trHeight w:val="295"/>
        </w:trPr>
        <w:tc>
          <w:tcPr>
            <w:tcW w:w="1958" w:type="dxa"/>
            <w:gridSpan w:val="2"/>
            <w:tcBorders>
              <w:top w:val="single" w:sz="4" w:space="0" w:color="B2B2B2"/>
              <w:left w:val="single" w:sz="4" w:space="0" w:color="B2B2B2"/>
              <w:bottom w:val="single" w:sz="4" w:space="0" w:color="B2B2B2"/>
              <w:right w:val="single" w:sz="4" w:space="0" w:color="B2B2B2"/>
            </w:tcBorders>
            <w:shd w:val="clear" w:color="auto" w:fill="FFFFCC"/>
          </w:tcPr>
          <w:p w14:paraId="50A54059" w14:textId="77777777" w:rsidR="004B77AE" w:rsidRDefault="004B77AE" w:rsidP="00604625">
            <w:pPr>
              <w:rPr>
                <w:b/>
                <w:sz w:val="22"/>
                <w:szCs w:val="22"/>
              </w:rPr>
            </w:pPr>
            <w:r>
              <w:rPr>
                <w:b/>
              </w:rPr>
              <w:t xml:space="preserve">Tester's Name </w:t>
            </w:r>
          </w:p>
        </w:tc>
        <w:tc>
          <w:tcPr>
            <w:tcW w:w="1270" w:type="dxa"/>
            <w:tcBorders>
              <w:top w:val="single" w:sz="4" w:space="0" w:color="000000"/>
              <w:left w:val="single" w:sz="4" w:space="0" w:color="000000"/>
              <w:bottom w:val="single" w:sz="4" w:space="0" w:color="000000"/>
              <w:right w:val="single" w:sz="4" w:space="0" w:color="000000"/>
            </w:tcBorders>
          </w:tcPr>
          <w:p w14:paraId="6EA268D3" w14:textId="47A7CA4D" w:rsidR="004B77AE" w:rsidRDefault="004B77AE" w:rsidP="00604625">
            <w:del w:id="475" w:author="Azfar Tariq" w:date="2024-06-26T21:59:00Z">
              <w:r w:rsidDel="0077233E">
                <w:delText>Usman</w:delText>
              </w:r>
            </w:del>
            <w:ins w:id="476" w:author="Azfar Tariq" w:date="2024-06-26T21:59:00Z">
              <w:r w:rsidR="0077233E">
                <w:t>Azfar</w:t>
              </w:r>
            </w:ins>
          </w:p>
        </w:tc>
        <w:tc>
          <w:tcPr>
            <w:tcW w:w="2094" w:type="dxa"/>
            <w:gridSpan w:val="2"/>
            <w:tcBorders>
              <w:top w:val="single" w:sz="4" w:space="0" w:color="B2B2B2"/>
              <w:left w:val="single" w:sz="4" w:space="0" w:color="B2B2B2"/>
              <w:bottom w:val="single" w:sz="4" w:space="0" w:color="B2B2B2"/>
              <w:right w:val="single" w:sz="4" w:space="0" w:color="B2B2B2"/>
            </w:tcBorders>
            <w:shd w:val="clear" w:color="auto" w:fill="FFFFCC"/>
          </w:tcPr>
          <w:p w14:paraId="679C6654" w14:textId="77777777" w:rsidR="004B77AE" w:rsidRDefault="004B77AE" w:rsidP="00604625">
            <w:pPr>
              <w:rPr>
                <w:b/>
              </w:rPr>
            </w:pPr>
            <w:r>
              <w:rPr>
                <w:b/>
              </w:rPr>
              <w:t>Date Tested</w:t>
            </w:r>
          </w:p>
        </w:tc>
        <w:tc>
          <w:tcPr>
            <w:tcW w:w="1411" w:type="dxa"/>
            <w:gridSpan w:val="2"/>
            <w:tcBorders>
              <w:top w:val="single" w:sz="4" w:space="0" w:color="000000"/>
              <w:left w:val="single" w:sz="4" w:space="0" w:color="000000"/>
              <w:bottom w:val="single" w:sz="4" w:space="0" w:color="000000"/>
              <w:right w:val="single" w:sz="4" w:space="0" w:color="000000"/>
            </w:tcBorders>
          </w:tcPr>
          <w:p w14:paraId="760E9222" w14:textId="77777777" w:rsidR="004B77AE" w:rsidRDefault="004B77AE" w:rsidP="00604625">
            <w:r>
              <w:t>1-Jan-2017</w:t>
            </w:r>
          </w:p>
        </w:tc>
        <w:tc>
          <w:tcPr>
            <w:tcW w:w="1707" w:type="dxa"/>
            <w:gridSpan w:val="2"/>
            <w:tcBorders>
              <w:top w:val="single" w:sz="4" w:space="0" w:color="B2B2B2"/>
              <w:left w:val="single" w:sz="4" w:space="0" w:color="B2B2B2"/>
              <w:bottom w:val="single" w:sz="4" w:space="0" w:color="B2B2B2"/>
              <w:right w:val="single" w:sz="4" w:space="0" w:color="B2B2B2"/>
            </w:tcBorders>
            <w:shd w:val="clear" w:color="auto" w:fill="FFFFCC"/>
          </w:tcPr>
          <w:p w14:paraId="28091897" w14:textId="77777777" w:rsidR="004B77AE" w:rsidRDefault="004B77AE" w:rsidP="00604625">
            <w:pPr>
              <w:rPr>
                <w:b/>
              </w:rPr>
            </w:pPr>
            <w:r>
              <w:rPr>
                <w:b/>
              </w:rPr>
              <w:t>Test Case (Pass/Fail/Not Executed)</w:t>
            </w:r>
          </w:p>
        </w:tc>
        <w:tc>
          <w:tcPr>
            <w:tcW w:w="660" w:type="dxa"/>
            <w:gridSpan w:val="2"/>
            <w:tcBorders>
              <w:top w:val="single" w:sz="4" w:space="0" w:color="000000"/>
              <w:left w:val="single" w:sz="4" w:space="0" w:color="000000"/>
              <w:bottom w:val="single" w:sz="4" w:space="0" w:color="000000"/>
              <w:right w:val="single" w:sz="4" w:space="0" w:color="000000"/>
            </w:tcBorders>
          </w:tcPr>
          <w:p w14:paraId="0001249D" w14:textId="77777777" w:rsidR="004B77AE" w:rsidRDefault="004B77AE" w:rsidP="00604625">
            <w:r>
              <w:t>Pass</w:t>
            </w:r>
          </w:p>
        </w:tc>
      </w:tr>
      <w:tr w:rsidR="004B77AE" w14:paraId="6C9997F7" w14:textId="77777777" w:rsidTr="00604625">
        <w:trPr>
          <w:gridAfter w:val="1"/>
          <w:wAfter w:w="250" w:type="dxa"/>
          <w:trHeight w:val="295"/>
        </w:trPr>
        <w:tc>
          <w:tcPr>
            <w:tcW w:w="1268" w:type="dxa"/>
          </w:tcPr>
          <w:p w14:paraId="0A4B0131" w14:textId="77777777" w:rsidR="004B77AE" w:rsidRDefault="004B77AE" w:rsidP="00604625"/>
        </w:tc>
        <w:tc>
          <w:tcPr>
            <w:tcW w:w="690" w:type="dxa"/>
          </w:tcPr>
          <w:p w14:paraId="7A7970D1" w14:textId="77777777" w:rsidR="004B77AE" w:rsidRDefault="004B77AE" w:rsidP="00604625">
            <w:pPr>
              <w:rPr>
                <w:sz w:val="20"/>
                <w:szCs w:val="20"/>
              </w:rPr>
            </w:pPr>
          </w:p>
        </w:tc>
        <w:tc>
          <w:tcPr>
            <w:tcW w:w="1270" w:type="dxa"/>
          </w:tcPr>
          <w:p w14:paraId="1FE9EEB9" w14:textId="77777777" w:rsidR="004B77AE" w:rsidRDefault="004B77AE" w:rsidP="00604625">
            <w:pPr>
              <w:rPr>
                <w:sz w:val="20"/>
                <w:szCs w:val="20"/>
              </w:rPr>
            </w:pPr>
          </w:p>
        </w:tc>
        <w:tc>
          <w:tcPr>
            <w:tcW w:w="1079" w:type="dxa"/>
          </w:tcPr>
          <w:p w14:paraId="6C77FF27" w14:textId="77777777" w:rsidR="004B77AE" w:rsidRDefault="004B77AE" w:rsidP="00604625">
            <w:pPr>
              <w:rPr>
                <w:sz w:val="20"/>
                <w:szCs w:val="20"/>
              </w:rPr>
            </w:pPr>
          </w:p>
        </w:tc>
        <w:tc>
          <w:tcPr>
            <w:tcW w:w="1015" w:type="dxa"/>
          </w:tcPr>
          <w:p w14:paraId="5284741A" w14:textId="77777777" w:rsidR="004B77AE" w:rsidRDefault="004B77AE" w:rsidP="00604625">
            <w:pPr>
              <w:rPr>
                <w:sz w:val="20"/>
                <w:szCs w:val="20"/>
              </w:rPr>
            </w:pPr>
          </w:p>
        </w:tc>
        <w:tc>
          <w:tcPr>
            <w:tcW w:w="1015" w:type="dxa"/>
          </w:tcPr>
          <w:p w14:paraId="3E66E9E1" w14:textId="77777777" w:rsidR="004B77AE" w:rsidRDefault="004B77AE" w:rsidP="00604625">
            <w:pPr>
              <w:rPr>
                <w:sz w:val="20"/>
                <w:szCs w:val="20"/>
              </w:rPr>
            </w:pPr>
          </w:p>
        </w:tc>
        <w:tc>
          <w:tcPr>
            <w:tcW w:w="396" w:type="dxa"/>
          </w:tcPr>
          <w:p w14:paraId="0D272DD0" w14:textId="77777777" w:rsidR="004B77AE" w:rsidRDefault="004B77AE" w:rsidP="00604625">
            <w:pPr>
              <w:rPr>
                <w:sz w:val="20"/>
                <w:szCs w:val="20"/>
              </w:rPr>
            </w:pPr>
          </w:p>
        </w:tc>
        <w:tc>
          <w:tcPr>
            <w:tcW w:w="447" w:type="dxa"/>
          </w:tcPr>
          <w:p w14:paraId="33154C92" w14:textId="77777777" w:rsidR="004B77AE" w:rsidRDefault="004B77AE" w:rsidP="00604625">
            <w:pPr>
              <w:rPr>
                <w:sz w:val="20"/>
                <w:szCs w:val="20"/>
              </w:rPr>
            </w:pPr>
          </w:p>
        </w:tc>
        <w:tc>
          <w:tcPr>
            <w:tcW w:w="1260" w:type="dxa"/>
          </w:tcPr>
          <w:p w14:paraId="532745DE" w14:textId="77777777" w:rsidR="004B77AE" w:rsidRDefault="004B77AE" w:rsidP="00604625">
            <w:pPr>
              <w:rPr>
                <w:sz w:val="20"/>
                <w:szCs w:val="20"/>
              </w:rPr>
            </w:pPr>
          </w:p>
        </w:tc>
        <w:tc>
          <w:tcPr>
            <w:tcW w:w="363" w:type="dxa"/>
          </w:tcPr>
          <w:p w14:paraId="24B044C5" w14:textId="77777777" w:rsidR="004B77AE" w:rsidRDefault="004B77AE" w:rsidP="00604625">
            <w:pPr>
              <w:rPr>
                <w:sz w:val="20"/>
                <w:szCs w:val="20"/>
              </w:rPr>
            </w:pPr>
          </w:p>
        </w:tc>
        <w:tc>
          <w:tcPr>
            <w:tcW w:w="297" w:type="dxa"/>
          </w:tcPr>
          <w:p w14:paraId="194AFB5B" w14:textId="77777777" w:rsidR="004B77AE" w:rsidRDefault="004B77AE" w:rsidP="00604625">
            <w:pPr>
              <w:rPr>
                <w:sz w:val="20"/>
                <w:szCs w:val="20"/>
              </w:rPr>
            </w:pPr>
          </w:p>
        </w:tc>
      </w:tr>
      <w:tr w:rsidR="004B77AE" w14:paraId="556E089F" w14:textId="77777777" w:rsidTr="00604625">
        <w:trPr>
          <w:gridAfter w:val="1"/>
          <w:wAfter w:w="250" w:type="dxa"/>
          <w:trHeight w:val="295"/>
        </w:trPr>
        <w:tc>
          <w:tcPr>
            <w:tcW w:w="1268" w:type="dxa"/>
            <w:tcBorders>
              <w:top w:val="single" w:sz="4" w:space="0" w:color="B2B2B2"/>
              <w:left w:val="single" w:sz="4" w:space="0" w:color="B2B2B2"/>
              <w:bottom w:val="single" w:sz="4" w:space="0" w:color="B2B2B2"/>
              <w:right w:val="single" w:sz="4" w:space="0" w:color="B2B2B2"/>
            </w:tcBorders>
            <w:shd w:val="clear" w:color="auto" w:fill="FFFFCC"/>
          </w:tcPr>
          <w:p w14:paraId="5B67CAA0" w14:textId="77777777" w:rsidR="004B77AE" w:rsidRDefault="004B77AE" w:rsidP="00604625">
            <w:pPr>
              <w:jc w:val="center"/>
              <w:rPr>
                <w:b/>
                <w:sz w:val="22"/>
                <w:szCs w:val="22"/>
              </w:rPr>
            </w:pPr>
            <w:r>
              <w:rPr>
                <w:b/>
              </w:rPr>
              <w:t>S #</w:t>
            </w:r>
          </w:p>
        </w:tc>
        <w:tc>
          <w:tcPr>
            <w:tcW w:w="3039" w:type="dxa"/>
            <w:gridSpan w:val="3"/>
            <w:tcBorders>
              <w:top w:val="single" w:sz="4" w:space="0" w:color="B2B2B2"/>
              <w:left w:val="nil"/>
              <w:bottom w:val="single" w:sz="4" w:space="0" w:color="B2B2B2"/>
              <w:right w:val="single" w:sz="4" w:space="0" w:color="B2B2B2"/>
            </w:tcBorders>
            <w:shd w:val="clear" w:color="auto" w:fill="FFFFCC"/>
          </w:tcPr>
          <w:p w14:paraId="37D54B8B" w14:textId="77777777" w:rsidR="004B77AE" w:rsidRDefault="004B77AE" w:rsidP="00604625">
            <w:pPr>
              <w:rPr>
                <w:b/>
              </w:rPr>
            </w:pPr>
            <w:r>
              <w:rPr>
                <w:b/>
              </w:rPr>
              <w:t>Prerequisites:</w:t>
            </w:r>
          </w:p>
        </w:tc>
        <w:tc>
          <w:tcPr>
            <w:tcW w:w="1015" w:type="dxa"/>
          </w:tcPr>
          <w:p w14:paraId="0CBFF129" w14:textId="77777777" w:rsidR="004B77AE" w:rsidRDefault="004B77AE" w:rsidP="00604625">
            <w:pPr>
              <w:rPr>
                <w:b/>
              </w:rPr>
            </w:pPr>
          </w:p>
        </w:tc>
        <w:tc>
          <w:tcPr>
            <w:tcW w:w="1015" w:type="dxa"/>
            <w:tcBorders>
              <w:top w:val="single" w:sz="4" w:space="0" w:color="B2B2B2"/>
              <w:left w:val="single" w:sz="4" w:space="0" w:color="B2B2B2"/>
              <w:bottom w:val="single" w:sz="4" w:space="0" w:color="B2B2B2"/>
              <w:right w:val="single" w:sz="4" w:space="0" w:color="B2B2B2"/>
            </w:tcBorders>
            <w:shd w:val="clear" w:color="auto" w:fill="FFFFCC"/>
          </w:tcPr>
          <w:p w14:paraId="3A936752" w14:textId="77777777" w:rsidR="004B77AE" w:rsidRDefault="004B77AE" w:rsidP="00604625">
            <w:pPr>
              <w:jc w:val="center"/>
              <w:rPr>
                <w:b/>
                <w:sz w:val="22"/>
                <w:szCs w:val="22"/>
              </w:rPr>
            </w:pPr>
            <w:r>
              <w:rPr>
                <w:b/>
              </w:rPr>
              <w:t>S #</w:t>
            </w:r>
          </w:p>
        </w:tc>
        <w:tc>
          <w:tcPr>
            <w:tcW w:w="2763" w:type="dxa"/>
            <w:gridSpan w:val="5"/>
            <w:tcBorders>
              <w:top w:val="single" w:sz="4" w:space="0" w:color="B2B2B2"/>
              <w:left w:val="nil"/>
              <w:bottom w:val="single" w:sz="4" w:space="0" w:color="B2B2B2"/>
              <w:right w:val="single" w:sz="4" w:space="0" w:color="B2B2B2"/>
            </w:tcBorders>
            <w:shd w:val="clear" w:color="auto" w:fill="FFFFCC"/>
          </w:tcPr>
          <w:p w14:paraId="43EF7BD2" w14:textId="77777777" w:rsidR="004B77AE" w:rsidRDefault="004B77AE" w:rsidP="00604625">
            <w:pPr>
              <w:rPr>
                <w:b/>
              </w:rPr>
            </w:pPr>
            <w:r>
              <w:rPr>
                <w:b/>
              </w:rPr>
              <w:t>Test Data</w:t>
            </w:r>
          </w:p>
        </w:tc>
      </w:tr>
      <w:tr w:rsidR="004B77AE" w14:paraId="5E08541D" w14:textId="77777777" w:rsidTr="00604625">
        <w:trPr>
          <w:gridAfter w:val="1"/>
          <w:wAfter w:w="250" w:type="dxa"/>
          <w:trHeight w:val="295"/>
        </w:trPr>
        <w:tc>
          <w:tcPr>
            <w:tcW w:w="1268" w:type="dxa"/>
            <w:tcBorders>
              <w:top w:val="single" w:sz="4" w:space="0" w:color="000000"/>
              <w:left w:val="single" w:sz="4" w:space="0" w:color="000000"/>
              <w:bottom w:val="single" w:sz="4" w:space="0" w:color="000000"/>
              <w:right w:val="single" w:sz="4" w:space="0" w:color="000000"/>
            </w:tcBorders>
          </w:tcPr>
          <w:p w14:paraId="794D93B9" w14:textId="77777777" w:rsidR="004B77AE" w:rsidRDefault="004B77AE" w:rsidP="00604625">
            <w:pPr>
              <w:jc w:val="center"/>
            </w:pPr>
            <w:r>
              <w:t>1</w:t>
            </w:r>
          </w:p>
        </w:tc>
        <w:tc>
          <w:tcPr>
            <w:tcW w:w="3039" w:type="dxa"/>
            <w:gridSpan w:val="3"/>
            <w:tcBorders>
              <w:top w:val="single" w:sz="4" w:space="0" w:color="000000"/>
              <w:left w:val="nil"/>
              <w:bottom w:val="single" w:sz="4" w:space="0" w:color="000000"/>
              <w:right w:val="single" w:sz="4" w:space="0" w:color="000000"/>
            </w:tcBorders>
          </w:tcPr>
          <w:p w14:paraId="302929DA" w14:textId="77777777" w:rsidR="004B77AE" w:rsidRDefault="004B77AE" w:rsidP="00604625">
            <w:r>
              <w:t>Website is operational</w:t>
            </w:r>
          </w:p>
        </w:tc>
        <w:tc>
          <w:tcPr>
            <w:tcW w:w="1015" w:type="dxa"/>
          </w:tcPr>
          <w:p w14:paraId="36375D99" w14:textId="77777777" w:rsidR="004B77AE" w:rsidRDefault="004B77AE" w:rsidP="00604625"/>
        </w:tc>
        <w:tc>
          <w:tcPr>
            <w:tcW w:w="1015" w:type="dxa"/>
            <w:tcBorders>
              <w:top w:val="single" w:sz="4" w:space="0" w:color="000000"/>
              <w:left w:val="single" w:sz="4" w:space="0" w:color="000000"/>
              <w:bottom w:val="single" w:sz="4" w:space="0" w:color="000000"/>
              <w:right w:val="single" w:sz="4" w:space="0" w:color="000000"/>
            </w:tcBorders>
          </w:tcPr>
          <w:p w14:paraId="050E826A" w14:textId="77777777" w:rsidR="004B77AE" w:rsidRDefault="004B77AE" w:rsidP="00604625">
            <w:pPr>
              <w:jc w:val="center"/>
              <w:rPr>
                <w:sz w:val="22"/>
                <w:szCs w:val="22"/>
              </w:rPr>
            </w:pPr>
            <w:r>
              <w:rPr>
                <w:sz w:val="22"/>
                <w:szCs w:val="22"/>
              </w:rPr>
              <w:t>1</w:t>
            </w:r>
          </w:p>
        </w:tc>
        <w:tc>
          <w:tcPr>
            <w:tcW w:w="2763" w:type="dxa"/>
            <w:gridSpan w:val="5"/>
            <w:tcBorders>
              <w:top w:val="single" w:sz="4" w:space="0" w:color="000000"/>
              <w:left w:val="nil"/>
              <w:bottom w:val="single" w:sz="4" w:space="0" w:color="000000"/>
              <w:right w:val="single" w:sz="4" w:space="0" w:color="000000"/>
            </w:tcBorders>
          </w:tcPr>
          <w:p w14:paraId="18ADC918" w14:textId="77777777" w:rsidR="004B77AE" w:rsidRDefault="004B77AE" w:rsidP="00604625">
            <w:r>
              <w:t>Top-Left (x1, y1): 100, 100</w:t>
            </w:r>
          </w:p>
        </w:tc>
      </w:tr>
      <w:tr w:rsidR="004B77AE" w14:paraId="02F8CA4F" w14:textId="77777777" w:rsidTr="00604625">
        <w:trPr>
          <w:gridAfter w:val="1"/>
          <w:wAfter w:w="250" w:type="dxa"/>
          <w:trHeight w:val="295"/>
        </w:trPr>
        <w:tc>
          <w:tcPr>
            <w:tcW w:w="1268" w:type="dxa"/>
            <w:tcBorders>
              <w:top w:val="nil"/>
              <w:left w:val="single" w:sz="4" w:space="0" w:color="000000"/>
              <w:bottom w:val="single" w:sz="4" w:space="0" w:color="000000"/>
              <w:right w:val="single" w:sz="4" w:space="0" w:color="000000"/>
            </w:tcBorders>
          </w:tcPr>
          <w:p w14:paraId="008FD7CC" w14:textId="77777777" w:rsidR="004B77AE" w:rsidRDefault="004B77AE" w:rsidP="00604625">
            <w:pPr>
              <w:jc w:val="center"/>
            </w:pPr>
            <w:r>
              <w:t>2</w:t>
            </w:r>
          </w:p>
        </w:tc>
        <w:tc>
          <w:tcPr>
            <w:tcW w:w="3039" w:type="dxa"/>
            <w:gridSpan w:val="3"/>
            <w:tcBorders>
              <w:top w:val="single" w:sz="4" w:space="0" w:color="000000"/>
              <w:left w:val="nil"/>
              <w:bottom w:val="single" w:sz="4" w:space="0" w:color="000000"/>
              <w:right w:val="single" w:sz="4" w:space="0" w:color="000000"/>
            </w:tcBorders>
          </w:tcPr>
          <w:p w14:paraId="295658DF" w14:textId="77777777" w:rsidR="004B77AE" w:rsidRDefault="004B77AE" w:rsidP="00604625">
            <w:r>
              <w:t>Logged in as administrator</w:t>
            </w:r>
          </w:p>
        </w:tc>
        <w:tc>
          <w:tcPr>
            <w:tcW w:w="1015" w:type="dxa"/>
          </w:tcPr>
          <w:p w14:paraId="709C197C" w14:textId="77777777" w:rsidR="004B77AE" w:rsidRDefault="004B77AE" w:rsidP="00604625"/>
        </w:tc>
        <w:tc>
          <w:tcPr>
            <w:tcW w:w="1015" w:type="dxa"/>
            <w:tcBorders>
              <w:top w:val="nil"/>
              <w:left w:val="single" w:sz="4" w:space="0" w:color="000000"/>
              <w:bottom w:val="single" w:sz="4" w:space="0" w:color="000000"/>
              <w:right w:val="single" w:sz="4" w:space="0" w:color="000000"/>
            </w:tcBorders>
          </w:tcPr>
          <w:p w14:paraId="2F8A9169" w14:textId="77777777" w:rsidR="004B77AE" w:rsidRDefault="004B77AE" w:rsidP="00604625">
            <w:pPr>
              <w:jc w:val="center"/>
              <w:rPr>
                <w:sz w:val="22"/>
                <w:szCs w:val="22"/>
              </w:rPr>
            </w:pPr>
            <w:r>
              <w:t>2</w:t>
            </w:r>
          </w:p>
        </w:tc>
        <w:tc>
          <w:tcPr>
            <w:tcW w:w="2763" w:type="dxa"/>
            <w:gridSpan w:val="5"/>
            <w:tcBorders>
              <w:top w:val="single" w:sz="4" w:space="0" w:color="000000"/>
              <w:left w:val="nil"/>
              <w:bottom w:val="single" w:sz="4" w:space="0" w:color="000000"/>
              <w:right w:val="single" w:sz="4" w:space="0" w:color="000000"/>
            </w:tcBorders>
          </w:tcPr>
          <w:p w14:paraId="71F945D4" w14:textId="77777777" w:rsidR="004B77AE" w:rsidRDefault="004B77AE" w:rsidP="00604625">
            <w:r>
              <w:t>Bottom-Right (x2, y2): 300, 300</w:t>
            </w:r>
          </w:p>
        </w:tc>
      </w:tr>
      <w:tr w:rsidR="004B77AE" w14:paraId="3B7BA663" w14:textId="77777777" w:rsidTr="00604625">
        <w:trPr>
          <w:gridAfter w:val="1"/>
          <w:wAfter w:w="250" w:type="dxa"/>
          <w:trHeight w:val="295"/>
        </w:trPr>
        <w:tc>
          <w:tcPr>
            <w:tcW w:w="1268" w:type="dxa"/>
          </w:tcPr>
          <w:p w14:paraId="1D75E895" w14:textId="77777777" w:rsidR="004B77AE" w:rsidRDefault="004B77AE" w:rsidP="00604625"/>
        </w:tc>
        <w:tc>
          <w:tcPr>
            <w:tcW w:w="690" w:type="dxa"/>
          </w:tcPr>
          <w:p w14:paraId="4F68523B" w14:textId="77777777" w:rsidR="004B77AE" w:rsidRDefault="004B77AE" w:rsidP="00604625">
            <w:pPr>
              <w:rPr>
                <w:sz w:val="20"/>
                <w:szCs w:val="20"/>
              </w:rPr>
            </w:pPr>
          </w:p>
        </w:tc>
        <w:tc>
          <w:tcPr>
            <w:tcW w:w="1270" w:type="dxa"/>
          </w:tcPr>
          <w:p w14:paraId="70277174" w14:textId="77777777" w:rsidR="004B77AE" w:rsidRDefault="004B77AE" w:rsidP="00604625">
            <w:pPr>
              <w:rPr>
                <w:sz w:val="20"/>
                <w:szCs w:val="20"/>
              </w:rPr>
            </w:pPr>
          </w:p>
        </w:tc>
        <w:tc>
          <w:tcPr>
            <w:tcW w:w="1079" w:type="dxa"/>
          </w:tcPr>
          <w:p w14:paraId="34386F0B" w14:textId="77777777" w:rsidR="004B77AE" w:rsidRDefault="004B77AE" w:rsidP="00604625">
            <w:pPr>
              <w:rPr>
                <w:sz w:val="20"/>
                <w:szCs w:val="20"/>
              </w:rPr>
            </w:pPr>
          </w:p>
        </w:tc>
        <w:tc>
          <w:tcPr>
            <w:tcW w:w="1015" w:type="dxa"/>
          </w:tcPr>
          <w:p w14:paraId="7408D53B" w14:textId="77777777" w:rsidR="004B77AE" w:rsidRDefault="004B77AE" w:rsidP="00604625">
            <w:pPr>
              <w:rPr>
                <w:sz w:val="20"/>
                <w:szCs w:val="20"/>
              </w:rPr>
            </w:pPr>
          </w:p>
        </w:tc>
        <w:tc>
          <w:tcPr>
            <w:tcW w:w="1015" w:type="dxa"/>
          </w:tcPr>
          <w:p w14:paraId="11E92947" w14:textId="77777777" w:rsidR="004B77AE" w:rsidRDefault="004B77AE" w:rsidP="00604625">
            <w:pPr>
              <w:rPr>
                <w:sz w:val="20"/>
                <w:szCs w:val="20"/>
              </w:rPr>
            </w:pPr>
          </w:p>
        </w:tc>
        <w:tc>
          <w:tcPr>
            <w:tcW w:w="396" w:type="dxa"/>
          </w:tcPr>
          <w:p w14:paraId="38E1518D" w14:textId="77777777" w:rsidR="004B77AE" w:rsidRDefault="004B77AE" w:rsidP="00604625">
            <w:pPr>
              <w:rPr>
                <w:sz w:val="20"/>
                <w:szCs w:val="20"/>
              </w:rPr>
            </w:pPr>
          </w:p>
        </w:tc>
        <w:tc>
          <w:tcPr>
            <w:tcW w:w="447" w:type="dxa"/>
          </w:tcPr>
          <w:p w14:paraId="37025003" w14:textId="77777777" w:rsidR="004B77AE" w:rsidRDefault="004B77AE" w:rsidP="00604625">
            <w:pPr>
              <w:rPr>
                <w:sz w:val="20"/>
                <w:szCs w:val="20"/>
              </w:rPr>
            </w:pPr>
          </w:p>
        </w:tc>
        <w:tc>
          <w:tcPr>
            <w:tcW w:w="1260" w:type="dxa"/>
          </w:tcPr>
          <w:p w14:paraId="6EC448FF" w14:textId="77777777" w:rsidR="004B77AE" w:rsidRDefault="004B77AE" w:rsidP="00604625">
            <w:pPr>
              <w:rPr>
                <w:sz w:val="20"/>
                <w:szCs w:val="20"/>
              </w:rPr>
            </w:pPr>
          </w:p>
        </w:tc>
        <w:tc>
          <w:tcPr>
            <w:tcW w:w="363" w:type="dxa"/>
          </w:tcPr>
          <w:p w14:paraId="7B314A88" w14:textId="77777777" w:rsidR="004B77AE" w:rsidRDefault="004B77AE" w:rsidP="00604625">
            <w:pPr>
              <w:rPr>
                <w:sz w:val="20"/>
                <w:szCs w:val="20"/>
              </w:rPr>
            </w:pPr>
          </w:p>
        </w:tc>
        <w:tc>
          <w:tcPr>
            <w:tcW w:w="297" w:type="dxa"/>
          </w:tcPr>
          <w:p w14:paraId="2D0532D3" w14:textId="77777777" w:rsidR="004B77AE" w:rsidRDefault="004B77AE" w:rsidP="00604625">
            <w:pPr>
              <w:rPr>
                <w:sz w:val="20"/>
                <w:szCs w:val="20"/>
              </w:rPr>
            </w:pPr>
          </w:p>
        </w:tc>
      </w:tr>
      <w:tr w:rsidR="004B77AE" w14:paraId="0E6883BF" w14:textId="77777777" w:rsidTr="00604625">
        <w:trPr>
          <w:gridAfter w:val="1"/>
          <w:wAfter w:w="250" w:type="dxa"/>
          <w:trHeight w:val="295"/>
        </w:trPr>
        <w:tc>
          <w:tcPr>
            <w:tcW w:w="1268" w:type="dxa"/>
            <w:tcBorders>
              <w:top w:val="single" w:sz="4" w:space="0" w:color="B2B2B2"/>
              <w:left w:val="single" w:sz="4" w:space="0" w:color="B2B2B2"/>
              <w:bottom w:val="single" w:sz="4" w:space="0" w:color="B2B2B2"/>
              <w:right w:val="single" w:sz="4" w:space="0" w:color="B2B2B2"/>
            </w:tcBorders>
            <w:shd w:val="clear" w:color="auto" w:fill="FFFFCC"/>
          </w:tcPr>
          <w:p w14:paraId="11AB06B9" w14:textId="77777777" w:rsidR="004B77AE" w:rsidRDefault="004B77AE" w:rsidP="00604625">
            <w:pPr>
              <w:rPr>
                <w:b/>
                <w:sz w:val="22"/>
                <w:szCs w:val="22"/>
                <w:u w:val="single"/>
              </w:rPr>
            </w:pPr>
            <w:r>
              <w:rPr>
                <w:b/>
                <w:u w:val="single"/>
              </w:rPr>
              <w:t>Test Scenario</w:t>
            </w:r>
          </w:p>
        </w:tc>
        <w:tc>
          <w:tcPr>
            <w:tcW w:w="5465" w:type="dxa"/>
            <w:gridSpan w:val="6"/>
          </w:tcPr>
          <w:p w14:paraId="692DAA1E" w14:textId="77777777" w:rsidR="004B77AE" w:rsidRDefault="004B77AE" w:rsidP="00604625">
            <w:r>
              <w:t>The administrator uses website to create and save ROI on the displayed image</w:t>
            </w:r>
          </w:p>
        </w:tc>
        <w:tc>
          <w:tcPr>
            <w:tcW w:w="447" w:type="dxa"/>
          </w:tcPr>
          <w:p w14:paraId="17E4229C" w14:textId="77777777" w:rsidR="004B77AE" w:rsidRDefault="004B77AE" w:rsidP="00604625"/>
        </w:tc>
        <w:tc>
          <w:tcPr>
            <w:tcW w:w="1260" w:type="dxa"/>
          </w:tcPr>
          <w:p w14:paraId="261068C1" w14:textId="77777777" w:rsidR="004B77AE" w:rsidRDefault="004B77AE" w:rsidP="00604625">
            <w:pPr>
              <w:rPr>
                <w:sz w:val="20"/>
                <w:szCs w:val="20"/>
              </w:rPr>
            </w:pPr>
          </w:p>
        </w:tc>
        <w:tc>
          <w:tcPr>
            <w:tcW w:w="363" w:type="dxa"/>
          </w:tcPr>
          <w:p w14:paraId="5E8F82C9" w14:textId="77777777" w:rsidR="004B77AE" w:rsidRDefault="004B77AE" w:rsidP="00604625">
            <w:pPr>
              <w:rPr>
                <w:sz w:val="20"/>
                <w:szCs w:val="20"/>
              </w:rPr>
            </w:pPr>
          </w:p>
        </w:tc>
        <w:tc>
          <w:tcPr>
            <w:tcW w:w="297" w:type="dxa"/>
          </w:tcPr>
          <w:p w14:paraId="42994E95" w14:textId="77777777" w:rsidR="004B77AE" w:rsidRDefault="004B77AE" w:rsidP="00604625">
            <w:pPr>
              <w:rPr>
                <w:sz w:val="20"/>
                <w:szCs w:val="20"/>
              </w:rPr>
            </w:pPr>
          </w:p>
        </w:tc>
      </w:tr>
      <w:tr w:rsidR="004B77AE" w14:paraId="74709AA1" w14:textId="77777777" w:rsidTr="00604625">
        <w:trPr>
          <w:gridAfter w:val="1"/>
          <w:wAfter w:w="250" w:type="dxa"/>
          <w:trHeight w:val="295"/>
        </w:trPr>
        <w:tc>
          <w:tcPr>
            <w:tcW w:w="1268" w:type="dxa"/>
            <w:vAlign w:val="bottom"/>
          </w:tcPr>
          <w:p w14:paraId="5A92F327" w14:textId="77777777" w:rsidR="004B77AE" w:rsidRDefault="004B77AE" w:rsidP="00604625">
            <w:pPr>
              <w:rPr>
                <w:sz w:val="20"/>
                <w:szCs w:val="20"/>
              </w:rPr>
            </w:pPr>
          </w:p>
        </w:tc>
        <w:tc>
          <w:tcPr>
            <w:tcW w:w="690" w:type="dxa"/>
            <w:vAlign w:val="bottom"/>
          </w:tcPr>
          <w:p w14:paraId="528704EB" w14:textId="77777777" w:rsidR="004B77AE" w:rsidRDefault="004B77AE" w:rsidP="00604625">
            <w:pPr>
              <w:rPr>
                <w:sz w:val="20"/>
                <w:szCs w:val="20"/>
              </w:rPr>
            </w:pPr>
          </w:p>
        </w:tc>
        <w:tc>
          <w:tcPr>
            <w:tcW w:w="1270" w:type="dxa"/>
            <w:vAlign w:val="bottom"/>
          </w:tcPr>
          <w:p w14:paraId="20D49ED6" w14:textId="77777777" w:rsidR="004B77AE" w:rsidRDefault="004B77AE" w:rsidP="00604625">
            <w:pPr>
              <w:rPr>
                <w:sz w:val="20"/>
                <w:szCs w:val="20"/>
              </w:rPr>
            </w:pPr>
          </w:p>
        </w:tc>
        <w:tc>
          <w:tcPr>
            <w:tcW w:w="1079" w:type="dxa"/>
            <w:vAlign w:val="bottom"/>
          </w:tcPr>
          <w:p w14:paraId="17DE4E10" w14:textId="77777777" w:rsidR="004B77AE" w:rsidRDefault="004B77AE" w:rsidP="00604625">
            <w:pPr>
              <w:rPr>
                <w:sz w:val="20"/>
                <w:szCs w:val="20"/>
              </w:rPr>
            </w:pPr>
          </w:p>
        </w:tc>
        <w:tc>
          <w:tcPr>
            <w:tcW w:w="1015" w:type="dxa"/>
            <w:vAlign w:val="bottom"/>
          </w:tcPr>
          <w:p w14:paraId="466578E1" w14:textId="77777777" w:rsidR="004B77AE" w:rsidRDefault="004B77AE" w:rsidP="00604625">
            <w:pPr>
              <w:rPr>
                <w:sz w:val="20"/>
                <w:szCs w:val="20"/>
              </w:rPr>
            </w:pPr>
          </w:p>
        </w:tc>
        <w:tc>
          <w:tcPr>
            <w:tcW w:w="1015" w:type="dxa"/>
            <w:vAlign w:val="bottom"/>
          </w:tcPr>
          <w:p w14:paraId="3DDB2B00" w14:textId="77777777" w:rsidR="004B77AE" w:rsidRDefault="004B77AE" w:rsidP="00604625">
            <w:pPr>
              <w:rPr>
                <w:sz w:val="20"/>
                <w:szCs w:val="20"/>
              </w:rPr>
            </w:pPr>
          </w:p>
        </w:tc>
        <w:tc>
          <w:tcPr>
            <w:tcW w:w="396" w:type="dxa"/>
            <w:vAlign w:val="bottom"/>
          </w:tcPr>
          <w:p w14:paraId="1C0D81FC" w14:textId="77777777" w:rsidR="004B77AE" w:rsidRDefault="004B77AE" w:rsidP="00604625">
            <w:pPr>
              <w:rPr>
                <w:sz w:val="20"/>
                <w:szCs w:val="20"/>
              </w:rPr>
            </w:pPr>
          </w:p>
        </w:tc>
        <w:tc>
          <w:tcPr>
            <w:tcW w:w="447" w:type="dxa"/>
            <w:vAlign w:val="bottom"/>
          </w:tcPr>
          <w:p w14:paraId="4D405200" w14:textId="77777777" w:rsidR="004B77AE" w:rsidRDefault="004B77AE" w:rsidP="00604625">
            <w:pPr>
              <w:rPr>
                <w:sz w:val="20"/>
                <w:szCs w:val="20"/>
              </w:rPr>
            </w:pPr>
          </w:p>
        </w:tc>
        <w:tc>
          <w:tcPr>
            <w:tcW w:w="1260" w:type="dxa"/>
            <w:vAlign w:val="bottom"/>
          </w:tcPr>
          <w:p w14:paraId="37969F58" w14:textId="77777777" w:rsidR="004B77AE" w:rsidRDefault="004B77AE" w:rsidP="00604625">
            <w:pPr>
              <w:rPr>
                <w:sz w:val="20"/>
                <w:szCs w:val="20"/>
              </w:rPr>
            </w:pPr>
          </w:p>
        </w:tc>
        <w:tc>
          <w:tcPr>
            <w:tcW w:w="363" w:type="dxa"/>
            <w:vAlign w:val="bottom"/>
          </w:tcPr>
          <w:p w14:paraId="286BC88A" w14:textId="77777777" w:rsidR="004B77AE" w:rsidRDefault="004B77AE" w:rsidP="00604625">
            <w:pPr>
              <w:rPr>
                <w:sz w:val="20"/>
                <w:szCs w:val="20"/>
              </w:rPr>
            </w:pPr>
          </w:p>
        </w:tc>
        <w:tc>
          <w:tcPr>
            <w:tcW w:w="297" w:type="dxa"/>
            <w:vAlign w:val="bottom"/>
          </w:tcPr>
          <w:p w14:paraId="49F91A3E" w14:textId="77777777" w:rsidR="004B77AE" w:rsidRDefault="004B77AE" w:rsidP="00604625">
            <w:pPr>
              <w:rPr>
                <w:sz w:val="20"/>
                <w:szCs w:val="20"/>
              </w:rPr>
            </w:pPr>
          </w:p>
        </w:tc>
      </w:tr>
      <w:tr w:rsidR="004B77AE" w14:paraId="0A1ABB49" w14:textId="77777777" w:rsidTr="00604625">
        <w:trPr>
          <w:gridAfter w:val="1"/>
          <w:wAfter w:w="250" w:type="dxa"/>
          <w:trHeight w:val="472"/>
        </w:trPr>
        <w:tc>
          <w:tcPr>
            <w:tcW w:w="1268" w:type="dxa"/>
            <w:vMerge w:val="restart"/>
            <w:tcBorders>
              <w:top w:val="single" w:sz="4" w:space="0" w:color="B2B2B2"/>
              <w:left w:val="single" w:sz="4" w:space="0" w:color="B2B2B2"/>
              <w:bottom w:val="single" w:sz="4" w:space="0" w:color="B2B2B2"/>
              <w:right w:val="single" w:sz="4" w:space="0" w:color="B2B2B2"/>
            </w:tcBorders>
            <w:shd w:val="clear" w:color="auto" w:fill="FFFFCC"/>
          </w:tcPr>
          <w:p w14:paraId="1EE91816" w14:textId="77777777" w:rsidR="004B77AE" w:rsidRDefault="004B77AE" w:rsidP="00604625">
            <w:pPr>
              <w:jc w:val="center"/>
              <w:rPr>
                <w:b/>
                <w:sz w:val="22"/>
                <w:szCs w:val="22"/>
              </w:rPr>
            </w:pPr>
            <w:r>
              <w:rPr>
                <w:b/>
              </w:rPr>
              <w:t>Step #</w:t>
            </w:r>
          </w:p>
        </w:tc>
        <w:tc>
          <w:tcPr>
            <w:tcW w:w="1960"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6F4DD8BC" w14:textId="77777777" w:rsidR="004B77AE" w:rsidRDefault="004B77AE" w:rsidP="00604625">
            <w:pPr>
              <w:jc w:val="center"/>
              <w:rPr>
                <w:b/>
              </w:rPr>
            </w:pPr>
            <w:r>
              <w:rPr>
                <w:b/>
              </w:rPr>
              <w:t>Step Details</w:t>
            </w:r>
          </w:p>
        </w:tc>
        <w:tc>
          <w:tcPr>
            <w:tcW w:w="2094"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18808ED9" w14:textId="77777777" w:rsidR="004B77AE" w:rsidRDefault="004B77AE" w:rsidP="00604625">
            <w:pPr>
              <w:jc w:val="center"/>
              <w:rPr>
                <w:b/>
              </w:rPr>
            </w:pPr>
            <w:r>
              <w:rPr>
                <w:b/>
              </w:rPr>
              <w:t>Expected Results</w:t>
            </w:r>
          </w:p>
        </w:tc>
        <w:tc>
          <w:tcPr>
            <w:tcW w:w="1858"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16F4D9B3" w14:textId="77777777" w:rsidR="004B77AE" w:rsidRDefault="004B77AE" w:rsidP="00604625">
            <w:pPr>
              <w:jc w:val="center"/>
              <w:rPr>
                <w:b/>
              </w:rPr>
            </w:pPr>
            <w:r>
              <w:rPr>
                <w:b/>
              </w:rPr>
              <w:t>Actual Results</w:t>
            </w:r>
          </w:p>
        </w:tc>
        <w:tc>
          <w:tcPr>
            <w:tcW w:w="1920"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4A506AB7" w14:textId="77777777" w:rsidR="004B77AE" w:rsidRDefault="004B77AE" w:rsidP="00604625">
            <w:pPr>
              <w:jc w:val="center"/>
              <w:rPr>
                <w:b/>
              </w:rPr>
            </w:pPr>
            <w:r>
              <w:rPr>
                <w:b/>
              </w:rPr>
              <w:t>Pass / Fail / Not executed / Suspended</w:t>
            </w:r>
          </w:p>
        </w:tc>
      </w:tr>
      <w:tr w:rsidR="004B77AE" w14:paraId="384C6183" w14:textId="77777777" w:rsidTr="00604625">
        <w:trPr>
          <w:trHeight w:val="472"/>
        </w:trPr>
        <w:tc>
          <w:tcPr>
            <w:tcW w:w="1268" w:type="dxa"/>
            <w:vMerge/>
            <w:tcBorders>
              <w:top w:val="single" w:sz="4" w:space="0" w:color="B2B2B2"/>
              <w:left w:val="single" w:sz="4" w:space="0" w:color="B2B2B2"/>
              <w:bottom w:val="single" w:sz="4" w:space="0" w:color="B2B2B2"/>
              <w:right w:val="single" w:sz="4" w:space="0" w:color="B2B2B2"/>
            </w:tcBorders>
            <w:shd w:val="clear" w:color="auto" w:fill="FFFFCC"/>
          </w:tcPr>
          <w:p w14:paraId="3E8F99F7" w14:textId="77777777" w:rsidR="004B77AE" w:rsidRDefault="004B77AE" w:rsidP="00604625">
            <w:pPr>
              <w:widowControl w:val="0"/>
              <w:pBdr>
                <w:top w:val="nil"/>
                <w:left w:val="nil"/>
                <w:bottom w:val="nil"/>
                <w:right w:val="nil"/>
                <w:between w:val="nil"/>
              </w:pBdr>
              <w:spacing w:line="276" w:lineRule="auto"/>
              <w:rPr>
                <w:b/>
              </w:rPr>
            </w:pPr>
          </w:p>
        </w:tc>
        <w:tc>
          <w:tcPr>
            <w:tcW w:w="1960"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26126648" w14:textId="77777777" w:rsidR="004B77AE" w:rsidRDefault="004B77AE" w:rsidP="00604625">
            <w:pPr>
              <w:widowControl w:val="0"/>
              <w:pBdr>
                <w:top w:val="nil"/>
                <w:left w:val="nil"/>
                <w:bottom w:val="nil"/>
                <w:right w:val="nil"/>
                <w:between w:val="nil"/>
              </w:pBdr>
              <w:spacing w:line="276" w:lineRule="auto"/>
              <w:rPr>
                <w:b/>
              </w:rPr>
            </w:pPr>
          </w:p>
        </w:tc>
        <w:tc>
          <w:tcPr>
            <w:tcW w:w="2094"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2AEAB1EC" w14:textId="77777777" w:rsidR="004B77AE" w:rsidRDefault="004B77AE" w:rsidP="00604625">
            <w:pPr>
              <w:widowControl w:val="0"/>
              <w:pBdr>
                <w:top w:val="nil"/>
                <w:left w:val="nil"/>
                <w:bottom w:val="nil"/>
                <w:right w:val="nil"/>
                <w:between w:val="nil"/>
              </w:pBdr>
              <w:spacing w:line="276" w:lineRule="auto"/>
              <w:rPr>
                <w:b/>
              </w:rPr>
            </w:pPr>
          </w:p>
        </w:tc>
        <w:tc>
          <w:tcPr>
            <w:tcW w:w="1858"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08B87571" w14:textId="77777777" w:rsidR="004B77AE" w:rsidRDefault="004B77AE" w:rsidP="00604625">
            <w:pPr>
              <w:widowControl w:val="0"/>
              <w:pBdr>
                <w:top w:val="nil"/>
                <w:left w:val="nil"/>
                <w:bottom w:val="nil"/>
                <w:right w:val="nil"/>
                <w:between w:val="nil"/>
              </w:pBdr>
              <w:spacing w:line="276" w:lineRule="auto"/>
              <w:rPr>
                <w:b/>
              </w:rPr>
            </w:pPr>
          </w:p>
        </w:tc>
        <w:tc>
          <w:tcPr>
            <w:tcW w:w="1920"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277E2733" w14:textId="77777777" w:rsidR="004B77AE" w:rsidRDefault="004B77AE" w:rsidP="00604625">
            <w:pPr>
              <w:widowControl w:val="0"/>
              <w:pBdr>
                <w:top w:val="nil"/>
                <w:left w:val="nil"/>
                <w:bottom w:val="nil"/>
                <w:right w:val="nil"/>
                <w:between w:val="nil"/>
              </w:pBdr>
              <w:spacing w:line="276" w:lineRule="auto"/>
              <w:rPr>
                <w:b/>
              </w:rPr>
            </w:pPr>
          </w:p>
        </w:tc>
        <w:tc>
          <w:tcPr>
            <w:tcW w:w="250" w:type="dxa"/>
            <w:vAlign w:val="center"/>
          </w:tcPr>
          <w:p w14:paraId="2DB29D61" w14:textId="77777777" w:rsidR="004B77AE" w:rsidRDefault="004B77AE" w:rsidP="00604625">
            <w:pPr>
              <w:rPr>
                <w:b/>
              </w:rPr>
            </w:pPr>
          </w:p>
        </w:tc>
      </w:tr>
      <w:tr w:rsidR="004B77AE" w14:paraId="73ECF8E3" w14:textId="77777777" w:rsidTr="00604625">
        <w:trPr>
          <w:trHeight w:val="573"/>
        </w:trPr>
        <w:tc>
          <w:tcPr>
            <w:tcW w:w="1268" w:type="dxa"/>
            <w:tcBorders>
              <w:top w:val="single" w:sz="4" w:space="0" w:color="000000"/>
              <w:left w:val="single" w:sz="4" w:space="0" w:color="000000"/>
              <w:bottom w:val="single" w:sz="4" w:space="0" w:color="000000"/>
              <w:right w:val="single" w:sz="4" w:space="0" w:color="000000"/>
            </w:tcBorders>
          </w:tcPr>
          <w:p w14:paraId="6545BF2C" w14:textId="77777777" w:rsidR="004B77AE" w:rsidRDefault="004B77AE" w:rsidP="00604625">
            <w:pPr>
              <w:jc w:val="center"/>
              <w:rPr>
                <w:sz w:val="22"/>
                <w:szCs w:val="22"/>
              </w:rPr>
            </w:pPr>
            <w:r>
              <w:t>1</w:t>
            </w:r>
          </w:p>
        </w:tc>
        <w:tc>
          <w:tcPr>
            <w:tcW w:w="1960" w:type="dxa"/>
            <w:gridSpan w:val="2"/>
            <w:tcBorders>
              <w:top w:val="single" w:sz="4" w:space="0" w:color="000000"/>
              <w:left w:val="nil"/>
              <w:bottom w:val="single" w:sz="4" w:space="0" w:color="000000"/>
              <w:right w:val="single" w:sz="4" w:space="0" w:color="000000"/>
            </w:tcBorders>
          </w:tcPr>
          <w:p w14:paraId="3FC3D9FE" w14:textId="77777777" w:rsidR="004B77AE" w:rsidRDefault="004B77AE" w:rsidP="00604625">
            <w:r>
              <w:t>Logged in as admin</w:t>
            </w:r>
          </w:p>
        </w:tc>
        <w:tc>
          <w:tcPr>
            <w:tcW w:w="2094" w:type="dxa"/>
            <w:gridSpan w:val="2"/>
            <w:tcBorders>
              <w:top w:val="single" w:sz="4" w:space="0" w:color="000000"/>
              <w:left w:val="nil"/>
              <w:bottom w:val="single" w:sz="4" w:space="0" w:color="000000"/>
              <w:right w:val="single" w:sz="4" w:space="0" w:color="000000"/>
            </w:tcBorders>
          </w:tcPr>
          <w:p w14:paraId="578ECB66" w14:textId="77777777" w:rsidR="004B77AE" w:rsidRDefault="004B77AE" w:rsidP="00604625">
            <w:r>
              <w:t>Site should open</w:t>
            </w:r>
          </w:p>
        </w:tc>
        <w:tc>
          <w:tcPr>
            <w:tcW w:w="1858" w:type="dxa"/>
            <w:gridSpan w:val="3"/>
            <w:tcBorders>
              <w:top w:val="single" w:sz="4" w:space="0" w:color="000000"/>
              <w:left w:val="nil"/>
              <w:bottom w:val="single" w:sz="4" w:space="0" w:color="000000"/>
              <w:right w:val="single" w:sz="4" w:space="0" w:color="000000"/>
            </w:tcBorders>
          </w:tcPr>
          <w:p w14:paraId="1C1DF800" w14:textId="77777777" w:rsidR="004B77AE" w:rsidRDefault="004B77AE" w:rsidP="00604625">
            <w:r>
              <w:t>As Expected</w:t>
            </w:r>
          </w:p>
        </w:tc>
        <w:tc>
          <w:tcPr>
            <w:tcW w:w="1920" w:type="dxa"/>
            <w:gridSpan w:val="3"/>
            <w:tcBorders>
              <w:top w:val="single" w:sz="4" w:space="0" w:color="000000"/>
              <w:left w:val="nil"/>
              <w:bottom w:val="single" w:sz="4" w:space="0" w:color="000000"/>
              <w:right w:val="single" w:sz="4" w:space="0" w:color="000000"/>
            </w:tcBorders>
          </w:tcPr>
          <w:p w14:paraId="44BFD9B6" w14:textId="77777777" w:rsidR="004B77AE" w:rsidRDefault="004B77AE" w:rsidP="00604625">
            <w:r>
              <w:t>Pass</w:t>
            </w:r>
          </w:p>
        </w:tc>
        <w:tc>
          <w:tcPr>
            <w:tcW w:w="250" w:type="dxa"/>
            <w:vAlign w:val="center"/>
          </w:tcPr>
          <w:p w14:paraId="0F10006C" w14:textId="77777777" w:rsidR="004B77AE" w:rsidRDefault="004B77AE" w:rsidP="00604625">
            <w:pPr>
              <w:rPr>
                <w:sz w:val="20"/>
                <w:szCs w:val="20"/>
              </w:rPr>
            </w:pPr>
          </w:p>
        </w:tc>
      </w:tr>
      <w:tr w:rsidR="004B77AE" w14:paraId="58DA07CB" w14:textId="77777777" w:rsidTr="00604625">
        <w:trPr>
          <w:trHeight w:val="295"/>
        </w:trPr>
        <w:tc>
          <w:tcPr>
            <w:tcW w:w="1268" w:type="dxa"/>
            <w:tcBorders>
              <w:top w:val="nil"/>
              <w:left w:val="single" w:sz="4" w:space="0" w:color="000000"/>
              <w:bottom w:val="single" w:sz="4" w:space="0" w:color="000000"/>
              <w:right w:val="single" w:sz="4" w:space="0" w:color="000000"/>
            </w:tcBorders>
          </w:tcPr>
          <w:p w14:paraId="65150B82" w14:textId="77777777" w:rsidR="004B77AE" w:rsidRDefault="004B77AE" w:rsidP="00604625">
            <w:pPr>
              <w:jc w:val="center"/>
            </w:pPr>
            <w:r>
              <w:lastRenderedPageBreak/>
              <w:t>2</w:t>
            </w:r>
          </w:p>
        </w:tc>
        <w:tc>
          <w:tcPr>
            <w:tcW w:w="1960" w:type="dxa"/>
            <w:gridSpan w:val="2"/>
            <w:tcBorders>
              <w:top w:val="single" w:sz="4" w:space="0" w:color="000000"/>
              <w:left w:val="nil"/>
              <w:bottom w:val="single" w:sz="4" w:space="0" w:color="000000"/>
              <w:right w:val="single" w:sz="4" w:space="0" w:color="000000"/>
            </w:tcBorders>
          </w:tcPr>
          <w:p w14:paraId="73675B8E" w14:textId="77777777" w:rsidR="004B77AE" w:rsidRDefault="004B77AE" w:rsidP="00604625">
            <w:r>
              <w:t>Navigate to Configuration Page</w:t>
            </w:r>
          </w:p>
        </w:tc>
        <w:tc>
          <w:tcPr>
            <w:tcW w:w="2094" w:type="dxa"/>
            <w:gridSpan w:val="2"/>
            <w:tcBorders>
              <w:top w:val="single" w:sz="4" w:space="0" w:color="000000"/>
              <w:left w:val="nil"/>
              <w:bottom w:val="single" w:sz="4" w:space="0" w:color="000000"/>
              <w:right w:val="single" w:sz="4" w:space="0" w:color="000000"/>
            </w:tcBorders>
          </w:tcPr>
          <w:p w14:paraId="5F3054EA" w14:textId="77777777" w:rsidR="004B77AE" w:rsidRDefault="004B77AE" w:rsidP="00604625">
            <w:r>
              <w:t>Page should open with image</w:t>
            </w:r>
          </w:p>
        </w:tc>
        <w:tc>
          <w:tcPr>
            <w:tcW w:w="1858" w:type="dxa"/>
            <w:gridSpan w:val="3"/>
            <w:tcBorders>
              <w:top w:val="single" w:sz="4" w:space="0" w:color="000000"/>
              <w:left w:val="nil"/>
              <w:bottom w:val="single" w:sz="4" w:space="0" w:color="000000"/>
              <w:right w:val="single" w:sz="4" w:space="0" w:color="000000"/>
            </w:tcBorders>
          </w:tcPr>
          <w:p w14:paraId="5C367870" w14:textId="77777777" w:rsidR="004B77AE" w:rsidRDefault="004B77AE" w:rsidP="00604625">
            <w:r>
              <w:t>As Expected</w:t>
            </w:r>
          </w:p>
        </w:tc>
        <w:tc>
          <w:tcPr>
            <w:tcW w:w="1920" w:type="dxa"/>
            <w:gridSpan w:val="3"/>
            <w:tcBorders>
              <w:top w:val="single" w:sz="4" w:space="0" w:color="000000"/>
              <w:left w:val="nil"/>
              <w:bottom w:val="single" w:sz="4" w:space="0" w:color="000000"/>
              <w:right w:val="single" w:sz="4" w:space="0" w:color="000000"/>
            </w:tcBorders>
          </w:tcPr>
          <w:p w14:paraId="30B73BF4" w14:textId="77777777" w:rsidR="004B77AE" w:rsidRDefault="004B77AE" w:rsidP="00604625">
            <w:r>
              <w:t>Pass</w:t>
            </w:r>
          </w:p>
        </w:tc>
        <w:tc>
          <w:tcPr>
            <w:tcW w:w="250" w:type="dxa"/>
            <w:vAlign w:val="center"/>
          </w:tcPr>
          <w:p w14:paraId="0083BC43" w14:textId="77777777" w:rsidR="004B77AE" w:rsidRDefault="004B77AE" w:rsidP="00604625">
            <w:pPr>
              <w:rPr>
                <w:sz w:val="20"/>
                <w:szCs w:val="20"/>
              </w:rPr>
            </w:pPr>
          </w:p>
        </w:tc>
      </w:tr>
      <w:tr w:rsidR="004B77AE" w14:paraId="1717A435" w14:textId="77777777" w:rsidTr="00604625">
        <w:trPr>
          <w:trHeight w:val="295"/>
        </w:trPr>
        <w:tc>
          <w:tcPr>
            <w:tcW w:w="1268" w:type="dxa"/>
            <w:tcBorders>
              <w:top w:val="nil"/>
              <w:left w:val="single" w:sz="4" w:space="0" w:color="000000"/>
              <w:bottom w:val="single" w:sz="4" w:space="0" w:color="000000"/>
              <w:right w:val="single" w:sz="4" w:space="0" w:color="000000"/>
            </w:tcBorders>
          </w:tcPr>
          <w:p w14:paraId="3F69CC17" w14:textId="77777777" w:rsidR="004B77AE" w:rsidRDefault="004B77AE" w:rsidP="00604625">
            <w:pPr>
              <w:jc w:val="center"/>
            </w:pPr>
            <w:r>
              <w:t>3</w:t>
            </w:r>
          </w:p>
        </w:tc>
        <w:tc>
          <w:tcPr>
            <w:tcW w:w="1960" w:type="dxa"/>
            <w:gridSpan w:val="2"/>
            <w:tcBorders>
              <w:top w:val="single" w:sz="4" w:space="0" w:color="000000"/>
              <w:left w:val="nil"/>
              <w:bottom w:val="single" w:sz="4" w:space="0" w:color="000000"/>
              <w:right w:val="single" w:sz="4" w:space="0" w:color="000000"/>
            </w:tcBorders>
          </w:tcPr>
          <w:p w14:paraId="58C76F63" w14:textId="77777777" w:rsidR="004B77AE" w:rsidRDefault="004B77AE" w:rsidP="00604625">
            <w:r>
              <w:t>Draw ROI</w:t>
            </w:r>
          </w:p>
        </w:tc>
        <w:tc>
          <w:tcPr>
            <w:tcW w:w="2094" w:type="dxa"/>
            <w:gridSpan w:val="2"/>
            <w:tcBorders>
              <w:top w:val="single" w:sz="4" w:space="0" w:color="000000"/>
              <w:left w:val="nil"/>
              <w:bottom w:val="single" w:sz="4" w:space="0" w:color="000000"/>
              <w:right w:val="single" w:sz="4" w:space="0" w:color="000000"/>
            </w:tcBorders>
          </w:tcPr>
          <w:p w14:paraId="76090B6B" w14:textId="77777777" w:rsidR="004B77AE" w:rsidRDefault="004B77AE" w:rsidP="00604625">
            <w:r>
              <w:t>ROI are created</w:t>
            </w:r>
          </w:p>
        </w:tc>
        <w:tc>
          <w:tcPr>
            <w:tcW w:w="1858" w:type="dxa"/>
            <w:gridSpan w:val="3"/>
            <w:tcBorders>
              <w:top w:val="single" w:sz="4" w:space="0" w:color="000000"/>
              <w:left w:val="nil"/>
              <w:bottom w:val="single" w:sz="4" w:space="0" w:color="000000"/>
              <w:right w:val="single" w:sz="4" w:space="0" w:color="000000"/>
            </w:tcBorders>
          </w:tcPr>
          <w:p w14:paraId="5407FBA2" w14:textId="77777777" w:rsidR="004B77AE" w:rsidRDefault="004B77AE" w:rsidP="00604625">
            <w:r>
              <w:t>As Expected</w:t>
            </w:r>
          </w:p>
        </w:tc>
        <w:tc>
          <w:tcPr>
            <w:tcW w:w="1920" w:type="dxa"/>
            <w:gridSpan w:val="3"/>
            <w:tcBorders>
              <w:top w:val="single" w:sz="4" w:space="0" w:color="000000"/>
              <w:left w:val="nil"/>
              <w:bottom w:val="single" w:sz="4" w:space="0" w:color="000000"/>
              <w:right w:val="single" w:sz="4" w:space="0" w:color="000000"/>
            </w:tcBorders>
          </w:tcPr>
          <w:p w14:paraId="514D681E" w14:textId="77777777" w:rsidR="004B77AE" w:rsidRDefault="004B77AE" w:rsidP="00604625">
            <w:r>
              <w:t>Pass</w:t>
            </w:r>
          </w:p>
        </w:tc>
        <w:tc>
          <w:tcPr>
            <w:tcW w:w="250" w:type="dxa"/>
            <w:vAlign w:val="center"/>
          </w:tcPr>
          <w:p w14:paraId="21A020D1" w14:textId="77777777" w:rsidR="004B77AE" w:rsidRDefault="004B77AE" w:rsidP="00604625">
            <w:pPr>
              <w:rPr>
                <w:sz w:val="20"/>
                <w:szCs w:val="20"/>
              </w:rPr>
            </w:pPr>
          </w:p>
        </w:tc>
      </w:tr>
      <w:tr w:rsidR="004B77AE" w14:paraId="0858F851" w14:textId="77777777" w:rsidTr="00604625">
        <w:trPr>
          <w:trHeight w:val="295"/>
        </w:trPr>
        <w:tc>
          <w:tcPr>
            <w:tcW w:w="1268" w:type="dxa"/>
            <w:tcBorders>
              <w:top w:val="nil"/>
              <w:left w:val="single" w:sz="4" w:space="0" w:color="000000"/>
              <w:bottom w:val="single" w:sz="4" w:space="0" w:color="000000"/>
              <w:right w:val="single" w:sz="4" w:space="0" w:color="000000"/>
            </w:tcBorders>
          </w:tcPr>
          <w:p w14:paraId="0103342A" w14:textId="77777777" w:rsidR="004B77AE" w:rsidRDefault="004B77AE" w:rsidP="00604625">
            <w:pPr>
              <w:jc w:val="center"/>
            </w:pPr>
            <w:r>
              <w:t>4</w:t>
            </w:r>
          </w:p>
        </w:tc>
        <w:tc>
          <w:tcPr>
            <w:tcW w:w="1960" w:type="dxa"/>
            <w:gridSpan w:val="2"/>
            <w:tcBorders>
              <w:top w:val="single" w:sz="4" w:space="0" w:color="000000"/>
              <w:left w:val="nil"/>
              <w:bottom w:val="single" w:sz="4" w:space="0" w:color="000000"/>
              <w:right w:val="single" w:sz="4" w:space="0" w:color="000000"/>
            </w:tcBorders>
          </w:tcPr>
          <w:p w14:paraId="72F4D77E" w14:textId="77777777" w:rsidR="004B77AE" w:rsidRDefault="004B77AE" w:rsidP="00604625">
            <w:r>
              <w:t>Save ROI</w:t>
            </w:r>
          </w:p>
        </w:tc>
        <w:tc>
          <w:tcPr>
            <w:tcW w:w="2094" w:type="dxa"/>
            <w:gridSpan w:val="2"/>
            <w:tcBorders>
              <w:top w:val="single" w:sz="4" w:space="0" w:color="000000"/>
              <w:left w:val="nil"/>
              <w:bottom w:val="single" w:sz="4" w:space="0" w:color="000000"/>
              <w:right w:val="single" w:sz="4" w:space="0" w:color="000000"/>
            </w:tcBorders>
          </w:tcPr>
          <w:p w14:paraId="35FBEB5F" w14:textId="77777777" w:rsidR="004B77AE" w:rsidRDefault="004B77AE" w:rsidP="00604625">
            <w:r>
              <w:t>ROI are save</w:t>
            </w:r>
          </w:p>
        </w:tc>
        <w:tc>
          <w:tcPr>
            <w:tcW w:w="1858" w:type="dxa"/>
            <w:gridSpan w:val="3"/>
            <w:tcBorders>
              <w:top w:val="single" w:sz="4" w:space="0" w:color="000000"/>
              <w:left w:val="nil"/>
              <w:bottom w:val="single" w:sz="4" w:space="0" w:color="000000"/>
              <w:right w:val="single" w:sz="4" w:space="0" w:color="000000"/>
            </w:tcBorders>
          </w:tcPr>
          <w:p w14:paraId="1C815E6D" w14:textId="77777777" w:rsidR="004B77AE" w:rsidRDefault="004B77AE" w:rsidP="00604625">
            <w:r>
              <w:t> </w:t>
            </w:r>
          </w:p>
        </w:tc>
        <w:tc>
          <w:tcPr>
            <w:tcW w:w="1920" w:type="dxa"/>
            <w:gridSpan w:val="3"/>
            <w:tcBorders>
              <w:top w:val="single" w:sz="4" w:space="0" w:color="000000"/>
              <w:left w:val="nil"/>
              <w:bottom w:val="single" w:sz="4" w:space="0" w:color="000000"/>
              <w:right w:val="single" w:sz="4" w:space="0" w:color="000000"/>
            </w:tcBorders>
          </w:tcPr>
          <w:p w14:paraId="2A1036F1" w14:textId="77777777" w:rsidR="004B77AE" w:rsidRDefault="004B77AE" w:rsidP="00604625">
            <w:r>
              <w:t> </w:t>
            </w:r>
          </w:p>
        </w:tc>
        <w:tc>
          <w:tcPr>
            <w:tcW w:w="250" w:type="dxa"/>
            <w:vAlign w:val="center"/>
          </w:tcPr>
          <w:p w14:paraId="4B188FFF" w14:textId="77777777" w:rsidR="004B77AE" w:rsidRDefault="004B77AE" w:rsidP="00604625">
            <w:pPr>
              <w:rPr>
                <w:sz w:val="20"/>
                <w:szCs w:val="20"/>
              </w:rPr>
            </w:pPr>
          </w:p>
        </w:tc>
      </w:tr>
    </w:tbl>
    <w:p w14:paraId="583AE443" w14:textId="77777777" w:rsidR="004B77AE" w:rsidRDefault="004B77AE" w:rsidP="004B77AE">
      <w:pPr>
        <w:spacing w:line="360" w:lineRule="auto"/>
        <w:jc w:val="both"/>
      </w:pPr>
      <w:bookmarkStart w:id="477" w:name="_243i4a2" w:colFirst="0" w:colLast="0"/>
      <w:bookmarkEnd w:id="477"/>
    </w:p>
    <w:p w14:paraId="6653B7F4" w14:textId="77777777" w:rsidR="004B77AE" w:rsidRDefault="004B77AE" w:rsidP="004B77AE">
      <w:pPr>
        <w:spacing w:line="360" w:lineRule="auto"/>
        <w:jc w:val="both"/>
        <w:rPr>
          <w:b/>
          <w:sz w:val="28"/>
          <w:szCs w:val="28"/>
          <w:u w:val="single"/>
        </w:rPr>
      </w:pPr>
      <w:r>
        <w:rPr>
          <w:b/>
          <w:sz w:val="28"/>
          <w:szCs w:val="28"/>
          <w:u w:val="single"/>
        </w:rPr>
        <w:t>Test Case - 2</w:t>
      </w:r>
    </w:p>
    <w:tbl>
      <w:tblPr>
        <w:tblW w:w="9350" w:type="dxa"/>
        <w:tblLayout w:type="fixed"/>
        <w:tblLook w:val="0400" w:firstRow="0" w:lastRow="0" w:firstColumn="0" w:lastColumn="0" w:noHBand="0" w:noVBand="1"/>
      </w:tblPr>
      <w:tblGrid>
        <w:gridCol w:w="1271"/>
        <w:gridCol w:w="691"/>
        <w:gridCol w:w="1272"/>
        <w:gridCol w:w="1081"/>
        <w:gridCol w:w="1017"/>
        <w:gridCol w:w="1017"/>
        <w:gridCol w:w="396"/>
        <w:gridCol w:w="447"/>
        <w:gridCol w:w="1262"/>
        <w:gridCol w:w="363"/>
        <w:gridCol w:w="297"/>
        <w:gridCol w:w="236"/>
      </w:tblGrid>
      <w:tr w:rsidR="004B77AE" w14:paraId="18308DE1"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34C4EEC6" w14:textId="77777777" w:rsidR="004B77AE" w:rsidRDefault="004B77AE" w:rsidP="00604625">
            <w:pPr>
              <w:rPr>
                <w:b/>
                <w:sz w:val="22"/>
                <w:szCs w:val="22"/>
              </w:rPr>
            </w:pPr>
            <w:r>
              <w:rPr>
                <w:b/>
              </w:rPr>
              <w:t>Test Case ID</w:t>
            </w:r>
          </w:p>
        </w:tc>
        <w:tc>
          <w:tcPr>
            <w:tcW w:w="1272" w:type="dxa"/>
            <w:tcBorders>
              <w:top w:val="single" w:sz="4" w:space="0" w:color="000000"/>
              <w:left w:val="nil"/>
              <w:bottom w:val="single" w:sz="4" w:space="0" w:color="000000"/>
              <w:right w:val="single" w:sz="4" w:space="0" w:color="000000"/>
            </w:tcBorders>
          </w:tcPr>
          <w:p w14:paraId="0208E153" w14:textId="77777777" w:rsidR="004B77AE" w:rsidRDefault="004B77AE" w:rsidP="00604625">
            <w:r>
              <w:t>BU_001</w:t>
            </w:r>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29B8D3E4" w14:textId="77777777" w:rsidR="004B77AE" w:rsidRDefault="004B77AE" w:rsidP="00604625">
            <w:pPr>
              <w:rPr>
                <w:b/>
              </w:rPr>
            </w:pPr>
            <w:r>
              <w:rPr>
                <w:b/>
              </w:rPr>
              <w:t>Test Case Description</w:t>
            </w:r>
          </w:p>
        </w:tc>
        <w:tc>
          <w:tcPr>
            <w:tcW w:w="3782" w:type="dxa"/>
            <w:gridSpan w:val="6"/>
            <w:tcBorders>
              <w:top w:val="single" w:sz="4" w:space="0" w:color="000000"/>
              <w:left w:val="nil"/>
              <w:bottom w:val="single" w:sz="4" w:space="0" w:color="000000"/>
              <w:right w:val="single" w:sz="4" w:space="0" w:color="000000"/>
            </w:tcBorders>
          </w:tcPr>
          <w:p w14:paraId="32A5A826" w14:textId="77777777" w:rsidR="004B77AE" w:rsidRDefault="004B77AE" w:rsidP="00604625">
            <w:r>
              <w:t>Test the functionality of turning devices on or off based on occupancy status</w:t>
            </w:r>
          </w:p>
        </w:tc>
      </w:tr>
      <w:tr w:rsidR="004B77AE" w14:paraId="7F4531DC"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19BF9C93" w14:textId="77777777" w:rsidR="004B77AE" w:rsidRDefault="004B77AE" w:rsidP="00604625">
            <w:pPr>
              <w:rPr>
                <w:b/>
              </w:rPr>
            </w:pPr>
            <w:r>
              <w:rPr>
                <w:b/>
              </w:rPr>
              <w:t>Created By</w:t>
            </w:r>
          </w:p>
        </w:tc>
        <w:tc>
          <w:tcPr>
            <w:tcW w:w="1272" w:type="dxa"/>
            <w:tcBorders>
              <w:top w:val="nil"/>
              <w:left w:val="nil"/>
              <w:bottom w:val="single" w:sz="4" w:space="0" w:color="000000"/>
              <w:right w:val="single" w:sz="4" w:space="0" w:color="000000"/>
            </w:tcBorders>
          </w:tcPr>
          <w:p w14:paraId="66E670D7" w14:textId="0AB09AC4" w:rsidR="004B77AE" w:rsidRDefault="004B77AE" w:rsidP="00604625">
            <w:del w:id="478" w:author="Azfar Tariq" w:date="2024-06-26T21:59:00Z">
              <w:r w:rsidDel="0077233E">
                <w:delText>Usman</w:delText>
              </w:r>
            </w:del>
            <w:ins w:id="479" w:author="Azfar Tariq" w:date="2024-06-26T21:59:00Z">
              <w:r w:rsidR="0077233E">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3183E636" w14:textId="77777777" w:rsidR="004B77AE" w:rsidRDefault="004B77AE" w:rsidP="00604625">
            <w:pPr>
              <w:rPr>
                <w:b/>
              </w:rPr>
            </w:pPr>
            <w:r>
              <w:rPr>
                <w:b/>
              </w:rPr>
              <w:t>Reviewed By</w:t>
            </w:r>
          </w:p>
        </w:tc>
        <w:tc>
          <w:tcPr>
            <w:tcW w:w="1413" w:type="dxa"/>
            <w:gridSpan w:val="2"/>
            <w:tcBorders>
              <w:top w:val="single" w:sz="4" w:space="0" w:color="000000"/>
              <w:left w:val="nil"/>
              <w:bottom w:val="single" w:sz="4" w:space="0" w:color="000000"/>
              <w:right w:val="single" w:sz="4" w:space="0" w:color="000000"/>
            </w:tcBorders>
          </w:tcPr>
          <w:p w14:paraId="2C2373FE" w14:textId="6E05B398" w:rsidR="004B77AE" w:rsidRDefault="004B77AE" w:rsidP="00604625">
            <w:del w:id="480" w:author="Azfar Tariq" w:date="2024-06-26T21:59:00Z">
              <w:r w:rsidDel="0077233E">
                <w:delText>Jamil</w:delText>
              </w:r>
            </w:del>
            <w:ins w:id="481" w:author="Azfar Tariq" w:date="2024-06-26T21:59:00Z">
              <w:r w:rsidR="0077233E">
                <w:t>Junaid</w:t>
              </w:r>
            </w:ins>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6725B0F6" w14:textId="77777777" w:rsidR="004B77AE" w:rsidRDefault="004B77AE" w:rsidP="00604625">
            <w:pPr>
              <w:rPr>
                <w:b/>
              </w:rPr>
            </w:pPr>
            <w:r>
              <w:rPr>
                <w:b/>
              </w:rPr>
              <w:t>Version</w:t>
            </w:r>
          </w:p>
        </w:tc>
        <w:tc>
          <w:tcPr>
            <w:tcW w:w="660" w:type="dxa"/>
            <w:gridSpan w:val="2"/>
            <w:tcBorders>
              <w:top w:val="single" w:sz="4" w:space="0" w:color="000000"/>
              <w:left w:val="nil"/>
              <w:bottom w:val="single" w:sz="4" w:space="0" w:color="000000"/>
              <w:right w:val="single" w:sz="4" w:space="0" w:color="000000"/>
            </w:tcBorders>
          </w:tcPr>
          <w:p w14:paraId="2C02B778" w14:textId="77777777" w:rsidR="004B77AE" w:rsidRDefault="004B77AE" w:rsidP="00604625">
            <w:pPr>
              <w:jc w:val="center"/>
            </w:pPr>
            <w:r>
              <w:t>2.1</w:t>
            </w:r>
          </w:p>
        </w:tc>
      </w:tr>
      <w:tr w:rsidR="004B77AE" w14:paraId="296CB9A4" w14:textId="77777777" w:rsidTr="00604625">
        <w:trPr>
          <w:gridAfter w:val="1"/>
          <w:wAfter w:w="236" w:type="dxa"/>
          <w:trHeight w:val="295"/>
        </w:trPr>
        <w:tc>
          <w:tcPr>
            <w:tcW w:w="1271" w:type="dxa"/>
          </w:tcPr>
          <w:p w14:paraId="1C96B8C3" w14:textId="77777777" w:rsidR="004B77AE" w:rsidRDefault="004B77AE" w:rsidP="00604625"/>
        </w:tc>
        <w:tc>
          <w:tcPr>
            <w:tcW w:w="691" w:type="dxa"/>
          </w:tcPr>
          <w:p w14:paraId="5D3AE3C9" w14:textId="77777777" w:rsidR="004B77AE" w:rsidRDefault="004B77AE" w:rsidP="00604625">
            <w:pPr>
              <w:rPr>
                <w:sz w:val="20"/>
                <w:szCs w:val="20"/>
              </w:rPr>
            </w:pPr>
          </w:p>
        </w:tc>
        <w:tc>
          <w:tcPr>
            <w:tcW w:w="1272" w:type="dxa"/>
          </w:tcPr>
          <w:p w14:paraId="374172C8" w14:textId="77777777" w:rsidR="004B77AE" w:rsidRDefault="004B77AE" w:rsidP="00604625">
            <w:pPr>
              <w:rPr>
                <w:sz w:val="20"/>
                <w:szCs w:val="20"/>
              </w:rPr>
            </w:pPr>
          </w:p>
        </w:tc>
        <w:tc>
          <w:tcPr>
            <w:tcW w:w="1081" w:type="dxa"/>
          </w:tcPr>
          <w:p w14:paraId="64DD378C" w14:textId="77777777" w:rsidR="004B77AE" w:rsidRDefault="004B77AE" w:rsidP="00604625">
            <w:pPr>
              <w:rPr>
                <w:sz w:val="20"/>
                <w:szCs w:val="20"/>
              </w:rPr>
            </w:pPr>
          </w:p>
        </w:tc>
        <w:tc>
          <w:tcPr>
            <w:tcW w:w="1017" w:type="dxa"/>
          </w:tcPr>
          <w:p w14:paraId="15A8EE59" w14:textId="77777777" w:rsidR="004B77AE" w:rsidRDefault="004B77AE" w:rsidP="00604625">
            <w:pPr>
              <w:rPr>
                <w:sz w:val="20"/>
                <w:szCs w:val="20"/>
              </w:rPr>
            </w:pPr>
          </w:p>
        </w:tc>
        <w:tc>
          <w:tcPr>
            <w:tcW w:w="1017" w:type="dxa"/>
          </w:tcPr>
          <w:p w14:paraId="0CCC82CF" w14:textId="77777777" w:rsidR="004B77AE" w:rsidRDefault="004B77AE" w:rsidP="00604625">
            <w:pPr>
              <w:rPr>
                <w:sz w:val="20"/>
                <w:szCs w:val="20"/>
              </w:rPr>
            </w:pPr>
          </w:p>
        </w:tc>
        <w:tc>
          <w:tcPr>
            <w:tcW w:w="396" w:type="dxa"/>
          </w:tcPr>
          <w:p w14:paraId="1CC2F4B3" w14:textId="77777777" w:rsidR="004B77AE" w:rsidRDefault="004B77AE" w:rsidP="00604625">
            <w:pPr>
              <w:rPr>
                <w:sz w:val="20"/>
                <w:szCs w:val="20"/>
              </w:rPr>
            </w:pPr>
          </w:p>
        </w:tc>
        <w:tc>
          <w:tcPr>
            <w:tcW w:w="447" w:type="dxa"/>
          </w:tcPr>
          <w:p w14:paraId="7E324506" w14:textId="77777777" w:rsidR="004B77AE" w:rsidRDefault="004B77AE" w:rsidP="00604625">
            <w:pPr>
              <w:rPr>
                <w:sz w:val="20"/>
                <w:szCs w:val="20"/>
              </w:rPr>
            </w:pPr>
          </w:p>
        </w:tc>
        <w:tc>
          <w:tcPr>
            <w:tcW w:w="1262" w:type="dxa"/>
          </w:tcPr>
          <w:p w14:paraId="698EFAC0" w14:textId="77777777" w:rsidR="004B77AE" w:rsidRDefault="004B77AE" w:rsidP="00604625">
            <w:pPr>
              <w:rPr>
                <w:sz w:val="20"/>
                <w:szCs w:val="20"/>
              </w:rPr>
            </w:pPr>
          </w:p>
        </w:tc>
        <w:tc>
          <w:tcPr>
            <w:tcW w:w="363" w:type="dxa"/>
          </w:tcPr>
          <w:p w14:paraId="2D369675" w14:textId="77777777" w:rsidR="004B77AE" w:rsidRDefault="004B77AE" w:rsidP="00604625">
            <w:pPr>
              <w:rPr>
                <w:sz w:val="20"/>
                <w:szCs w:val="20"/>
              </w:rPr>
            </w:pPr>
          </w:p>
        </w:tc>
        <w:tc>
          <w:tcPr>
            <w:tcW w:w="297" w:type="dxa"/>
          </w:tcPr>
          <w:p w14:paraId="2236BFE7" w14:textId="77777777" w:rsidR="004B77AE" w:rsidRDefault="004B77AE" w:rsidP="00604625">
            <w:pPr>
              <w:rPr>
                <w:sz w:val="20"/>
                <w:szCs w:val="20"/>
              </w:rPr>
            </w:pPr>
          </w:p>
        </w:tc>
      </w:tr>
      <w:tr w:rsidR="004B77AE" w:rsidDel="0077233E" w14:paraId="4F2145CB" w14:textId="1A869440" w:rsidTr="00604625">
        <w:trPr>
          <w:gridAfter w:val="1"/>
          <w:wAfter w:w="236" w:type="dxa"/>
          <w:trHeight w:val="295"/>
          <w:del w:id="482" w:author="Azfar Tariq" w:date="2024-06-26T21:59:00Z"/>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4B1A8F4F" w14:textId="15317438" w:rsidR="004B77AE" w:rsidDel="0077233E" w:rsidRDefault="004B77AE" w:rsidP="00604625">
            <w:pPr>
              <w:rPr>
                <w:del w:id="483" w:author="Azfar Tariq" w:date="2024-06-26T21:59:00Z"/>
                <w:b/>
                <w:sz w:val="22"/>
                <w:szCs w:val="22"/>
                <w:u w:val="single"/>
              </w:rPr>
            </w:pPr>
            <w:del w:id="484" w:author="Azfar Tariq" w:date="2024-06-26T21:59:00Z">
              <w:r w:rsidDel="0077233E">
                <w:rPr>
                  <w:b/>
                  <w:u w:val="single"/>
                </w:rPr>
                <w:delText>QA Tester’s Log</w:delText>
              </w:r>
            </w:del>
          </w:p>
        </w:tc>
        <w:tc>
          <w:tcPr>
            <w:tcW w:w="4387" w:type="dxa"/>
            <w:gridSpan w:val="4"/>
          </w:tcPr>
          <w:p w14:paraId="54F8B585" w14:textId="44E5E267" w:rsidR="004B77AE" w:rsidDel="0077233E" w:rsidRDefault="004B77AE" w:rsidP="00604625">
            <w:pPr>
              <w:rPr>
                <w:del w:id="485" w:author="Azfar Tariq" w:date="2024-06-26T21:59:00Z"/>
              </w:rPr>
            </w:pPr>
            <w:del w:id="486" w:author="Azfar Tariq" w:date="2024-06-26T21:59:00Z">
              <w:r w:rsidDel="0077233E">
                <w:delText>Review comments from Jamil incorporate in version 2.1</w:delText>
              </w:r>
            </w:del>
          </w:p>
        </w:tc>
        <w:tc>
          <w:tcPr>
            <w:tcW w:w="396" w:type="dxa"/>
          </w:tcPr>
          <w:p w14:paraId="645897C4" w14:textId="422B5CBD" w:rsidR="004B77AE" w:rsidDel="0077233E" w:rsidRDefault="004B77AE" w:rsidP="00604625">
            <w:pPr>
              <w:rPr>
                <w:del w:id="487" w:author="Azfar Tariq" w:date="2024-06-26T21:59:00Z"/>
              </w:rPr>
            </w:pPr>
          </w:p>
        </w:tc>
        <w:tc>
          <w:tcPr>
            <w:tcW w:w="447" w:type="dxa"/>
          </w:tcPr>
          <w:p w14:paraId="35C31BFC" w14:textId="149197E7" w:rsidR="004B77AE" w:rsidDel="0077233E" w:rsidRDefault="004B77AE" w:rsidP="00604625">
            <w:pPr>
              <w:rPr>
                <w:del w:id="488" w:author="Azfar Tariq" w:date="2024-06-26T21:59:00Z"/>
                <w:sz w:val="20"/>
                <w:szCs w:val="20"/>
              </w:rPr>
            </w:pPr>
          </w:p>
        </w:tc>
        <w:tc>
          <w:tcPr>
            <w:tcW w:w="1262" w:type="dxa"/>
          </w:tcPr>
          <w:p w14:paraId="19156DF6" w14:textId="307D3935" w:rsidR="004B77AE" w:rsidDel="0077233E" w:rsidRDefault="004B77AE" w:rsidP="00604625">
            <w:pPr>
              <w:rPr>
                <w:del w:id="489" w:author="Azfar Tariq" w:date="2024-06-26T21:59:00Z"/>
                <w:sz w:val="20"/>
                <w:szCs w:val="20"/>
              </w:rPr>
            </w:pPr>
          </w:p>
        </w:tc>
        <w:tc>
          <w:tcPr>
            <w:tcW w:w="363" w:type="dxa"/>
          </w:tcPr>
          <w:p w14:paraId="662840EB" w14:textId="4F087A3F" w:rsidR="004B77AE" w:rsidDel="0077233E" w:rsidRDefault="004B77AE" w:rsidP="00604625">
            <w:pPr>
              <w:rPr>
                <w:del w:id="490" w:author="Azfar Tariq" w:date="2024-06-26T21:59:00Z"/>
                <w:sz w:val="20"/>
                <w:szCs w:val="20"/>
              </w:rPr>
            </w:pPr>
          </w:p>
        </w:tc>
        <w:tc>
          <w:tcPr>
            <w:tcW w:w="297" w:type="dxa"/>
          </w:tcPr>
          <w:p w14:paraId="314F6D4F" w14:textId="1346B47B" w:rsidR="004B77AE" w:rsidDel="0077233E" w:rsidRDefault="004B77AE" w:rsidP="00604625">
            <w:pPr>
              <w:rPr>
                <w:del w:id="491" w:author="Azfar Tariq" w:date="2024-06-26T21:59:00Z"/>
                <w:sz w:val="20"/>
                <w:szCs w:val="20"/>
              </w:rPr>
            </w:pPr>
          </w:p>
        </w:tc>
      </w:tr>
      <w:tr w:rsidR="004B77AE" w14:paraId="3BE7A508" w14:textId="77777777" w:rsidTr="00604625">
        <w:trPr>
          <w:gridAfter w:val="1"/>
          <w:wAfter w:w="236" w:type="dxa"/>
          <w:trHeight w:val="295"/>
        </w:trPr>
        <w:tc>
          <w:tcPr>
            <w:tcW w:w="1271" w:type="dxa"/>
          </w:tcPr>
          <w:p w14:paraId="4A7F4B45" w14:textId="77777777" w:rsidR="004B77AE" w:rsidRDefault="004B77AE" w:rsidP="00604625">
            <w:pPr>
              <w:rPr>
                <w:sz w:val="20"/>
                <w:szCs w:val="20"/>
              </w:rPr>
            </w:pPr>
          </w:p>
        </w:tc>
        <w:tc>
          <w:tcPr>
            <w:tcW w:w="691" w:type="dxa"/>
          </w:tcPr>
          <w:p w14:paraId="10777DB2" w14:textId="77777777" w:rsidR="004B77AE" w:rsidRDefault="004B77AE" w:rsidP="00604625">
            <w:pPr>
              <w:rPr>
                <w:sz w:val="20"/>
                <w:szCs w:val="20"/>
              </w:rPr>
            </w:pPr>
          </w:p>
        </w:tc>
        <w:tc>
          <w:tcPr>
            <w:tcW w:w="1272" w:type="dxa"/>
          </w:tcPr>
          <w:p w14:paraId="531DD128" w14:textId="77777777" w:rsidR="004B77AE" w:rsidRDefault="004B77AE" w:rsidP="00604625">
            <w:pPr>
              <w:rPr>
                <w:sz w:val="20"/>
                <w:szCs w:val="20"/>
              </w:rPr>
            </w:pPr>
          </w:p>
        </w:tc>
        <w:tc>
          <w:tcPr>
            <w:tcW w:w="1081" w:type="dxa"/>
          </w:tcPr>
          <w:p w14:paraId="39EDCDEA" w14:textId="77777777" w:rsidR="004B77AE" w:rsidRDefault="004B77AE" w:rsidP="00604625">
            <w:pPr>
              <w:rPr>
                <w:sz w:val="20"/>
                <w:szCs w:val="20"/>
              </w:rPr>
            </w:pPr>
          </w:p>
        </w:tc>
        <w:tc>
          <w:tcPr>
            <w:tcW w:w="1017" w:type="dxa"/>
          </w:tcPr>
          <w:p w14:paraId="73015070" w14:textId="77777777" w:rsidR="004B77AE" w:rsidRDefault="004B77AE" w:rsidP="00604625">
            <w:pPr>
              <w:rPr>
                <w:sz w:val="20"/>
                <w:szCs w:val="20"/>
              </w:rPr>
            </w:pPr>
          </w:p>
        </w:tc>
        <w:tc>
          <w:tcPr>
            <w:tcW w:w="1017" w:type="dxa"/>
          </w:tcPr>
          <w:p w14:paraId="1477CF01" w14:textId="77777777" w:rsidR="004B77AE" w:rsidRDefault="004B77AE" w:rsidP="00604625">
            <w:pPr>
              <w:rPr>
                <w:sz w:val="20"/>
                <w:szCs w:val="20"/>
              </w:rPr>
            </w:pPr>
          </w:p>
        </w:tc>
        <w:tc>
          <w:tcPr>
            <w:tcW w:w="396" w:type="dxa"/>
          </w:tcPr>
          <w:p w14:paraId="534D05A5" w14:textId="77777777" w:rsidR="004B77AE" w:rsidRDefault="004B77AE" w:rsidP="00604625">
            <w:pPr>
              <w:rPr>
                <w:sz w:val="20"/>
                <w:szCs w:val="20"/>
              </w:rPr>
            </w:pPr>
          </w:p>
        </w:tc>
        <w:tc>
          <w:tcPr>
            <w:tcW w:w="447" w:type="dxa"/>
          </w:tcPr>
          <w:p w14:paraId="4CDE7231" w14:textId="77777777" w:rsidR="004B77AE" w:rsidRDefault="004B77AE" w:rsidP="00604625">
            <w:pPr>
              <w:rPr>
                <w:sz w:val="20"/>
                <w:szCs w:val="20"/>
              </w:rPr>
            </w:pPr>
          </w:p>
        </w:tc>
        <w:tc>
          <w:tcPr>
            <w:tcW w:w="1262" w:type="dxa"/>
          </w:tcPr>
          <w:p w14:paraId="0CCFA72F" w14:textId="77777777" w:rsidR="004B77AE" w:rsidRDefault="004B77AE" w:rsidP="00604625">
            <w:pPr>
              <w:rPr>
                <w:sz w:val="20"/>
                <w:szCs w:val="20"/>
              </w:rPr>
            </w:pPr>
          </w:p>
        </w:tc>
        <w:tc>
          <w:tcPr>
            <w:tcW w:w="363" w:type="dxa"/>
          </w:tcPr>
          <w:p w14:paraId="154D6056" w14:textId="77777777" w:rsidR="004B77AE" w:rsidRDefault="004B77AE" w:rsidP="00604625">
            <w:pPr>
              <w:rPr>
                <w:sz w:val="20"/>
                <w:szCs w:val="20"/>
              </w:rPr>
            </w:pPr>
          </w:p>
        </w:tc>
        <w:tc>
          <w:tcPr>
            <w:tcW w:w="297" w:type="dxa"/>
          </w:tcPr>
          <w:p w14:paraId="547587CD" w14:textId="77777777" w:rsidR="004B77AE" w:rsidRDefault="004B77AE" w:rsidP="00604625">
            <w:pPr>
              <w:rPr>
                <w:sz w:val="20"/>
                <w:szCs w:val="20"/>
              </w:rPr>
            </w:pPr>
          </w:p>
        </w:tc>
      </w:tr>
      <w:tr w:rsidR="004B77AE" w14:paraId="68CA580C"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40B2EA6A" w14:textId="77777777" w:rsidR="004B77AE" w:rsidRDefault="004B77AE" w:rsidP="00604625">
            <w:pPr>
              <w:rPr>
                <w:b/>
                <w:sz w:val="22"/>
                <w:szCs w:val="22"/>
              </w:rPr>
            </w:pPr>
            <w:r>
              <w:rPr>
                <w:b/>
              </w:rPr>
              <w:t xml:space="preserve">Tester's Name </w:t>
            </w:r>
          </w:p>
        </w:tc>
        <w:tc>
          <w:tcPr>
            <w:tcW w:w="1272" w:type="dxa"/>
            <w:tcBorders>
              <w:top w:val="single" w:sz="4" w:space="0" w:color="000000"/>
              <w:left w:val="single" w:sz="4" w:space="0" w:color="000000"/>
              <w:bottom w:val="single" w:sz="4" w:space="0" w:color="000000"/>
              <w:right w:val="single" w:sz="4" w:space="0" w:color="000000"/>
            </w:tcBorders>
          </w:tcPr>
          <w:p w14:paraId="2AD7BB6D" w14:textId="5FAD347C" w:rsidR="004B77AE" w:rsidRDefault="004B77AE" w:rsidP="00604625">
            <w:del w:id="492" w:author="Azfar Tariq" w:date="2024-06-26T21:59:00Z">
              <w:r w:rsidDel="0077233E">
                <w:delText>Usman</w:delText>
              </w:r>
            </w:del>
            <w:ins w:id="493" w:author="Azfar Tariq" w:date="2024-06-26T21:59:00Z">
              <w:r w:rsidR="0077233E">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313E130C" w14:textId="77777777" w:rsidR="004B77AE" w:rsidRDefault="004B77AE" w:rsidP="00604625">
            <w:pPr>
              <w:rPr>
                <w:b/>
              </w:rPr>
            </w:pPr>
            <w:r>
              <w:rPr>
                <w:b/>
              </w:rPr>
              <w:t>Date Tested</w:t>
            </w:r>
          </w:p>
        </w:tc>
        <w:tc>
          <w:tcPr>
            <w:tcW w:w="1413" w:type="dxa"/>
            <w:gridSpan w:val="2"/>
            <w:tcBorders>
              <w:top w:val="single" w:sz="4" w:space="0" w:color="000000"/>
              <w:left w:val="single" w:sz="4" w:space="0" w:color="000000"/>
              <w:bottom w:val="single" w:sz="4" w:space="0" w:color="000000"/>
              <w:right w:val="single" w:sz="4" w:space="0" w:color="000000"/>
            </w:tcBorders>
          </w:tcPr>
          <w:p w14:paraId="356D9405" w14:textId="77777777" w:rsidR="004B77AE" w:rsidRDefault="004B77AE" w:rsidP="00604625">
            <w:r>
              <w:t>1-Jan-2017</w:t>
            </w:r>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47D4436E" w14:textId="77777777" w:rsidR="004B77AE" w:rsidRDefault="004B77AE" w:rsidP="00604625">
            <w:pPr>
              <w:rPr>
                <w:b/>
              </w:rPr>
            </w:pPr>
            <w:r>
              <w:rPr>
                <w:b/>
              </w:rPr>
              <w:t>Test Case (Pass/Fail/Not Executed)</w:t>
            </w:r>
          </w:p>
        </w:tc>
        <w:tc>
          <w:tcPr>
            <w:tcW w:w="660" w:type="dxa"/>
            <w:gridSpan w:val="2"/>
            <w:tcBorders>
              <w:top w:val="single" w:sz="4" w:space="0" w:color="000000"/>
              <w:left w:val="single" w:sz="4" w:space="0" w:color="000000"/>
              <w:bottom w:val="single" w:sz="4" w:space="0" w:color="000000"/>
              <w:right w:val="single" w:sz="4" w:space="0" w:color="000000"/>
            </w:tcBorders>
          </w:tcPr>
          <w:p w14:paraId="352BB4F8" w14:textId="77777777" w:rsidR="004B77AE" w:rsidRDefault="004B77AE" w:rsidP="00604625">
            <w:r>
              <w:t>Pass</w:t>
            </w:r>
          </w:p>
        </w:tc>
      </w:tr>
      <w:tr w:rsidR="004B77AE" w14:paraId="4C3C469A" w14:textId="77777777" w:rsidTr="00604625">
        <w:trPr>
          <w:gridAfter w:val="1"/>
          <w:wAfter w:w="236" w:type="dxa"/>
          <w:trHeight w:val="295"/>
        </w:trPr>
        <w:tc>
          <w:tcPr>
            <w:tcW w:w="1271" w:type="dxa"/>
          </w:tcPr>
          <w:p w14:paraId="35A0A8EA" w14:textId="77777777" w:rsidR="004B77AE" w:rsidRDefault="004B77AE" w:rsidP="00604625"/>
        </w:tc>
        <w:tc>
          <w:tcPr>
            <w:tcW w:w="691" w:type="dxa"/>
          </w:tcPr>
          <w:p w14:paraId="6F7CE9B4" w14:textId="77777777" w:rsidR="004B77AE" w:rsidRDefault="004B77AE" w:rsidP="00604625">
            <w:pPr>
              <w:rPr>
                <w:sz w:val="20"/>
                <w:szCs w:val="20"/>
              </w:rPr>
            </w:pPr>
          </w:p>
        </w:tc>
        <w:tc>
          <w:tcPr>
            <w:tcW w:w="1272" w:type="dxa"/>
          </w:tcPr>
          <w:p w14:paraId="261E9049" w14:textId="77777777" w:rsidR="004B77AE" w:rsidRDefault="004B77AE" w:rsidP="00604625">
            <w:pPr>
              <w:rPr>
                <w:sz w:val="20"/>
                <w:szCs w:val="20"/>
              </w:rPr>
            </w:pPr>
          </w:p>
        </w:tc>
        <w:tc>
          <w:tcPr>
            <w:tcW w:w="1081" w:type="dxa"/>
          </w:tcPr>
          <w:p w14:paraId="7D91F797" w14:textId="77777777" w:rsidR="004B77AE" w:rsidRDefault="004B77AE" w:rsidP="00604625">
            <w:pPr>
              <w:rPr>
                <w:sz w:val="20"/>
                <w:szCs w:val="20"/>
              </w:rPr>
            </w:pPr>
          </w:p>
        </w:tc>
        <w:tc>
          <w:tcPr>
            <w:tcW w:w="1017" w:type="dxa"/>
          </w:tcPr>
          <w:p w14:paraId="63D44919" w14:textId="77777777" w:rsidR="004B77AE" w:rsidRDefault="004B77AE" w:rsidP="00604625">
            <w:pPr>
              <w:rPr>
                <w:sz w:val="20"/>
                <w:szCs w:val="20"/>
              </w:rPr>
            </w:pPr>
          </w:p>
        </w:tc>
        <w:tc>
          <w:tcPr>
            <w:tcW w:w="1017" w:type="dxa"/>
          </w:tcPr>
          <w:p w14:paraId="62053DFD" w14:textId="77777777" w:rsidR="004B77AE" w:rsidRDefault="004B77AE" w:rsidP="00604625">
            <w:pPr>
              <w:rPr>
                <w:sz w:val="20"/>
                <w:szCs w:val="20"/>
              </w:rPr>
            </w:pPr>
          </w:p>
        </w:tc>
        <w:tc>
          <w:tcPr>
            <w:tcW w:w="396" w:type="dxa"/>
          </w:tcPr>
          <w:p w14:paraId="7E28010D" w14:textId="77777777" w:rsidR="004B77AE" w:rsidRDefault="004B77AE" w:rsidP="00604625">
            <w:pPr>
              <w:rPr>
                <w:sz w:val="20"/>
                <w:szCs w:val="20"/>
              </w:rPr>
            </w:pPr>
          </w:p>
        </w:tc>
        <w:tc>
          <w:tcPr>
            <w:tcW w:w="447" w:type="dxa"/>
          </w:tcPr>
          <w:p w14:paraId="5FBD505F" w14:textId="77777777" w:rsidR="004B77AE" w:rsidRDefault="004B77AE" w:rsidP="00604625">
            <w:pPr>
              <w:rPr>
                <w:sz w:val="20"/>
                <w:szCs w:val="20"/>
              </w:rPr>
            </w:pPr>
          </w:p>
        </w:tc>
        <w:tc>
          <w:tcPr>
            <w:tcW w:w="1262" w:type="dxa"/>
          </w:tcPr>
          <w:p w14:paraId="7CC14811" w14:textId="77777777" w:rsidR="004B77AE" w:rsidRDefault="004B77AE" w:rsidP="00604625">
            <w:pPr>
              <w:rPr>
                <w:sz w:val="20"/>
                <w:szCs w:val="20"/>
              </w:rPr>
            </w:pPr>
          </w:p>
        </w:tc>
        <w:tc>
          <w:tcPr>
            <w:tcW w:w="363" w:type="dxa"/>
          </w:tcPr>
          <w:p w14:paraId="1DF6A22C" w14:textId="77777777" w:rsidR="004B77AE" w:rsidRDefault="004B77AE" w:rsidP="00604625">
            <w:pPr>
              <w:rPr>
                <w:sz w:val="20"/>
                <w:szCs w:val="20"/>
              </w:rPr>
            </w:pPr>
          </w:p>
        </w:tc>
        <w:tc>
          <w:tcPr>
            <w:tcW w:w="297" w:type="dxa"/>
          </w:tcPr>
          <w:p w14:paraId="19B83E57" w14:textId="77777777" w:rsidR="004B77AE" w:rsidRDefault="004B77AE" w:rsidP="00604625">
            <w:pPr>
              <w:rPr>
                <w:sz w:val="20"/>
                <w:szCs w:val="20"/>
              </w:rPr>
            </w:pPr>
          </w:p>
        </w:tc>
      </w:tr>
      <w:tr w:rsidR="004B77AE" w14:paraId="42EEEC8E"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3F6D6839" w14:textId="77777777" w:rsidR="004B77AE" w:rsidRDefault="004B77AE" w:rsidP="00604625">
            <w:pPr>
              <w:jc w:val="center"/>
              <w:rPr>
                <w:b/>
                <w:sz w:val="22"/>
                <w:szCs w:val="22"/>
              </w:rPr>
            </w:pPr>
            <w:r>
              <w:rPr>
                <w:b/>
              </w:rPr>
              <w:t>S #</w:t>
            </w:r>
          </w:p>
        </w:tc>
        <w:tc>
          <w:tcPr>
            <w:tcW w:w="3044" w:type="dxa"/>
            <w:gridSpan w:val="3"/>
            <w:tcBorders>
              <w:top w:val="single" w:sz="4" w:space="0" w:color="B2B2B2"/>
              <w:left w:val="nil"/>
              <w:bottom w:val="single" w:sz="4" w:space="0" w:color="B2B2B2"/>
              <w:right w:val="single" w:sz="4" w:space="0" w:color="B2B2B2"/>
            </w:tcBorders>
            <w:shd w:val="clear" w:color="auto" w:fill="FFFFCC"/>
          </w:tcPr>
          <w:p w14:paraId="63442A39" w14:textId="77777777" w:rsidR="004B77AE" w:rsidRDefault="004B77AE" w:rsidP="00604625">
            <w:pPr>
              <w:rPr>
                <w:b/>
              </w:rPr>
            </w:pPr>
            <w:r>
              <w:rPr>
                <w:b/>
              </w:rPr>
              <w:t>Prerequisites:</w:t>
            </w:r>
          </w:p>
        </w:tc>
        <w:tc>
          <w:tcPr>
            <w:tcW w:w="1017" w:type="dxa"/>
          </w:tcPr>
          <w:p w14:paraId="4914AC8A" w14:textId="77777777" w:rsidR="004B77AE" w:rsidRDefault="004B77AE" w:rsidP="00604625">
            <w:pPr>
              <w:rPr>
                <w:b/>
              </w:rPr>
            </w:pPr>
          </w:p>
        </w:tc>
        <w:tc>
          <w:tcPr>
            <w:tcW w:w="1017" w:type="dxa"/>
            <w:tcBorders>
              <w:top w:val="single" w:sz="4" w:space="0" w:color="B2B2B2"/>
              <w:left w:val="single" w:sz="4" w:space="0" w:color="B2B2B2"/>
              <w:bottom w:val="single" w:sz="4" w:space="0" w:color="B2B2B2"/>
              <w:right w:val="single" w:sz="4" w:space="0" w:color="B2B2B2"/>
            </w:tcBorders>
            <w:shd w:val="clear" w:color="auto" w:fill="FFFFCC"/>
          </w:tcPr>
          <w:p w14:paraId="392C1030" w14:textId="77777777" w:rsidR="004B77AE" w:rsidRDefault="004B77AE" w:rsidP="00604625">
            <w:pPr>
              <w:jc w:val="center"/>
              <w:rPr>
                <w:b/>
                <w:sz w:val="22"/>
                <w:szCs w:val="22"/>
              </w:rPr>
            </w:pPr>
            <w:r>
              <w:rPr>
                <w:b/>
              </w:rPr>
              <w:t>S #</w:t>
            </w:r>
          </w:p>
        </w:tc>
        <w:tc>
          <w:tcPr>
            <w:tcW w:w="2765" w:type="dxa"/>
            <w:gridSpan w:val="5"/>
            <w:tcBorders>
              <w:top w:val="single" w:sz="4" w:space="0" w:color="B2B2B2"/>
              <w:left w:val="nil"/>
              <w:bottom w:val="single" w:sz="4" w:space="0" w:color="B2B2B2"/>
              <w:right w:val="single" w:sz="4" w:space="0" w:color="B2B2B2"/>
            </w:tcBorders>
            <w:shd w:val="clear" w:color="auto" w:fill="FFFFCC"/>
          </w:tcPr>
          <w:p w14:paraId="6A75C40C" w14:textId="77777777" w:rsidR="004B77AE" w:rsidRDefault="004B77AE" w:rsidP="00604625">
            <w:pPr>
              <w:rPr>
                <w:b/>
              </w:rPr>
            </w:pPr>
            <w:r>
              <w:rPr>
                <w:b/>
              </w:rPr>
              <w:t>Test Data</w:t>
            </w:r>
          </w:p>
        </w:tc>
      </w:tr>
      <w:tr w:rsidR="004B77AE" w14:paraId="11CAAD12" w14:textId="77777777" w:rsidTr="00604625">
        <w:trPr>
          <w:gridAfter w:val="1"/>
          <w:wAfter w:w="236" w:type="dxa"/>
          <w:trHeight w:val="295"/>
        </w:trPr>
        <w:tc>
          <w:tcPr>
            <w:tcW w:w="1271" w:type="dxa"/>
            <w:tcBorders>
              <w:top w:val="single" w:sz="4" w:space="0" w:color="000000"/>
              <w:left w:val="single" w:sz="4" w:space="0" w:color="000000"/>
              <w:bottom w:val="single" w:sz="4" w:space="0" w:color="000000"/>
              <w:right w:val="single" w:sz="4" w:space="0" w:color="000000"/>
            </w:tcBorders>
          </w:tcPr>
          <w:p w14:paraId="62F5E883" w14:textId="77777777" w:rsidR="004B77AE" w:rsidRDefault="004B77AE" w:rsidP="00604625">
            <w:pPr>
              <w:jc w:val="center"/>
            </w:pPr>
            <w:r>
              <w:t>1</w:t>
            </w:r>
          </w:p>
        </w:tc>
        <w:tc>
          <w:tcPr>
            <w:tcW w:w="3044" w:type="dxa"/>
            <w:gridSpan w:val="3"/>
            <w:tcBorders>
              <w:top w:val="single" w:sz="4" w:space="0" w:color="000000"/>
              <w:left w:val="nil"/>
              <w:bottom w:val="single" w:sz="4" w:space="0" w:color="000000"/>
              <w:right w:val="single" w:sz="4" w:space="0" w:color="000000"/>
            </w:tcBorders>
          </w:tcPr>
          <w:p w14:paraId="0EE5DD22" w14:textId="77777777" w:rsidR="004B77AE" w:rsidRDefault="004B77AE" w:rsidP="00604625">
            <w:r>
              <w:t>All devices are connected</w:t>
            </w:r>
          </w:p>
        </w:tc>
        <w:tc>
          <w:tcPr>
            <w:tcW w:w="1017" w:type="dxa"/>
          </w:tcPr>
          <w:p w14:paraId="23611847" w14:textId="77777777" w:rsidR="004B77AE" w:rsidRDefault="004B77AE" w:rsidP="00604625"/>
        </w:tc>
        <w:tc>
          <w:tcPr>
            <w:tcW w:w="1017" w:type="dxa"/>
            <w:tcBorders>
              <w:top w:val="single" w:sz="4" w:space="0" w:color="000000"/>
              <w:left w:val="single" w:sz="4" w:space="0" w:color="000000"/>
              <w:bottom w:val="single" w:sz="4" w:space="0" w:color="000000"/>
              <w:right w:val="single" w:sz="4" w:space="0" w:color="000000"/>
            </w:tcBorders>
          </w:tcPr>
          <w:p w14:paraId="5EED14BD" w14:textId="77777777" w:rsidR="004B77AE" w:rsidRDefault="004B77AE" w:rsidP="00604625">
            <w:pPr>
              <w:jc w:val="center"/>
              <w:rPr>
                <w:sz w:val="22"/>
                <w:szCs w:val="22"/>
              </w:rPr>
            </w:pPr>
            <w:r>
              <w:rPr>
                <w:sz w:val="22"/>
                <w:szCs w:val="22"/>
              </w:rPr>
              <w:t>1</w:t>
            </w:r>
          </w:p>
        </w:tc>
        <w:tc>
          <w:tcPr>
            <w:tcW w:w="2765" w:type="dxa"/>
            <w:gridSpan w:val="5"/>
            <w:tcBorders>
              <w:top w:val="single" w:sz="4" w:space="0" w:color="000000"/>
              <w:left w:val="nil"/>
              <w:bottom w:val="single" w:sz="4" w:space="0" w:color="000000"/>
              <w:right w:val="single" w:sz="4" w:space="0" w:color="000000"/>
            </w:tcBorders>
          </w:tcPr>
          <w:p w14:paraId="4841724C" w14:textId="77777777" w:rsidR="004B77AE" w:rsidRDefault="004B77AE" w:rsidP="00604625">
            <w:r>
              <w:t>Occupancy status (occupied, unoccupied)</w:t>
            </w:r>
          </w:p>
        </w:tc>
      </w:tr>
      <w:tr w:rsidR="004B77AE" w14:paraId="427E1E0F" w14:textId="77777777" w:rsidTr="00604625">
        <w:trPr>
          <w:gridAfter w:val="1"/>
          <w:wAfter w:w="236" w:type="dxa"/>
          <w:trHeight w:val="295"/>
        </w:trPr>
        <w:tc>
          <w:tcPr>
            <w:tcW w:w="1271" w:type="dxa"/>
            <w:tcBorders>
              <w:top w:val="nil"/>
              <w:left w:val="single" w:sz="4" w:space="0" w:color="000000"/>
              <w:bottom w:val="single" w:sz="4" w:space="0" w:color="000000"/>
              <w:right w:val="single" w:sz="4" w:space="0" w:color="000000"/>
            </w:tcBorders>
          </w:tcPr>
          <w:p w14:paraId="275E4EC0" w14:textId="77777777" w:rsidR="004B77AE" w:rsidRDefault="004B77AE" w:rsidP="00604625">
            <w:pPr>
              <w:jc w:val="center"/>
            </w:pPr>
            <w:r>
              <w:t>2</w:t>
            </w:r>
          </w:p>
        </w:tc>
        <w:tc>
          <w:tcPr>
            <w:tcW w:w="3044" w:type="dxa"/>
            <w:gridSpan w:val="3"/>
            <w:tcBorders>
              <w:top w:val="single" w:sz="4" w:space="0" w:color="000000"/>
              <w:left w:val="nil"/>
              <w:bottom w:val="single" w:sz="4" w:space="0" w:color="000000"/>
              <w:right w:val="single" w:sz="4" w:space="0" w:color="000000"/>
            </w:tcBorders>
          </w:tcPr>
          <w:p w14:paraId="67FFF2F7" w14:textId="77777777" w:rsidR="004B77AE" w:rsidRDefault="004B77AE" w:rsidP="00604625">
            <w:r>
              <w:t>System is operational</w:t>
            </w:r>
          </w:p>
        </w:tc>
        <w:tc>
          <w:tcPr>
            <w:tcW w:w="1017" w:type="dxa"/>
          </w:tcPr>
          <w:p w14:paraId="6118D80D" w14:textId="77777777" w:rsidR="004B77AE" w:rsidRDefault="004B77AE" w:rsidP="00604625"/>
        </w:tc>
        <w:tc>
          <w:tcPr>
            <w:tcW w:w="1017" w:type="dxa"/>
            <w:tcBorders>
              <w:top w:val="nil"/>
              <w:left w:val="single" w:sz="4" w:space="0" w:color="000000"/>
              <w:bottom w:val="single" w:sz="4" w:space="0" w:color="000000"/>
              <w:right w:val="single" w:sz="4" w:space="0" w:color="000000"/>
            </w:tcBorders>
          </w:tcPr>
          <w:p w14:paraId="11256143" w14:textId="77777777" w:rsidR="004B77AE" w:rsidRDefault="004B77AE" w:rsidP="00604625">
            <w:pPr>
              <w:jc w:val="center"/>
              <w:rPr>
                <w:sz w:val="22"/>
                <w:szCs w:val="22"/>
              </w:rPr>
            </w:pPr>
            <w:r>
              <w:t>2</w:t>
            </w:r>
          </w:p>
        </w:tc>
        <w:tc>
          <w:tcPr>
            <w:tcW w:w="2765" w:type="dxa"/>
            <w:gridSpan w:val="5"/>
            <w:tcBorders>
              <w:top w:val="single" w:sz="4" w:space="0" w:color="000000"/>
              <w:left w:val="nil"/>
              <w:bottom w:val="single" w:sz="4" w:space="0" w:color="000000"/>
              <w:right w:val="single" w:sz="4" w:space="0" w:color="000000"/>
            </w:tcBorders>
          </w:tcPr>
          <w:p w14:paraId="62110873" w14:textId="77777777" w:rsidR="004B77AE" w:rsidRDefault="004B77AE" w:rsidP="00604625">
            <w:r>
              <w:t>Devices (fan, light, PC)</w:t>
            </w:r>
          </w:p>
        </w:tc>
      </w:tr>
      <w:tr w:rsidR="004B77AE" w14:paraId="67F8CFF5" w14:textId="77777777" w:rsidTr="00604625">
        <w:trPr>
          <w:gridAfter w:val="1"/>
          <w:wAfter w:w="236" w:type="dxa"/>
          <w:trHeight w:val="295"/>
        </w:trPr>
        <w:tc>
          <w:tcPr>
            <w:tcW w:w="1271" w:type="dxa"/>
            <w:tcBorders>
              <w:top w:val="nil"/>
              <w:left w:val="single" w:sz="4" w:space="0" w:color="000000"/>
              <w:bottom w:val="single" w:sz="4" w:space="0" w:color="000000"/>
              <w:right w:val="single" w:sz="4" w:space="0" w:color="000000"/>
            </w:tcBorders>
          </w:tcPr>
          <w:p w14:paraId="7B541012" w14:textId="77777777" w:rsidR="004B77AE" w:rsidRDefault="004B77AE" w:rsidP="00604625">
            <w:pPr>
              <w:jc w:val="center"/>
            </w:pPr>
            <w:r>
              <w:t>3</w:t>
            </w:r>
          </w:p>
        </w:tc>
        <w:tc>
          <w:tcPr>
            <w:tcW w:w="3044" w:type="dxa"/>
            <w:gridSpan w:val="3"/>
            <w:tcBorders>
              <w:top w:val="single" w:sz="4" w:space="0" w:color="000000"/>
              <w:left w:val="nil"/>
              <w:bottom w:val="single" w:sz="4" w:space="0" w:color="000000"/>
              <w:right w:val="single" w:sz="4" w:space="0" w:color="000000"/>
            </w:tcBorders>
          </w:tcPr>
          <w:p w14:paraId="62F96E95" w14:textId="77777777" w:rsidR="004B77AE" w:rsidRDefault="004B77AE" w:rsidP="00604625">
            <w:r>
              <w:t> </w:t>
            </w:r>
          </w:p>
        </w:tc>
        <w:tc>
          <w:tcPr>
            <w:tcW w:w="1017" w:type="dxa"/>
          </w:tcPr>
          <w:p w14:paraId="161447A3" w14:textId="77777777" w:rsidR="004B77AE" w:rsidRDefault="004B77AE" w:rsidP="00604625"/>
        </w:tc>
        <w:tc>
          <w:tcPr>
            <w:tcW w:w="1017" w:type="dxa"/>
            <w:tcBorders>
              <w:top w:val="nil"/>
              <w:left w:val="single" w:sz="4" w:space="0" w:color="000000"/>
              <w:bottom w:val="single" w:sz="4" w:space="0" w:color="000000"/>
              <w:right w:val="single" w:sz="4" w:space="0" w:color="000000"/>
            </w:tcBorders>
          </w:tcPr>
          <w:p w14:paraId="230CF535" w14:textId="77777777" w:rsidR="004B77AE" w:rsidRDefault="004B77AE" w:rsidP="00604625">
            <w:pPr>
              <w:jc w:val="center"/>
              <w:rPr>
                <w:sz w:val="22"/>
                <w:szCs w:val="22"/>
              </w:rPr>
            </w:pPr>
            <w:r>
              <w:t>3</w:t>
            </w:r>
          </w:p>
        </w:tc>
        <w:tc>
          <w:tcPr>
            <w:tcW w:w="2765" w:type="dxa"/>
            <w:gridSpan w:val="5"/>
            <w:tcBorders>
              <w:top w:val="single" w:sz="4" w:space="0" w:color="000000"/>
              <w:left w:val="nil"/>
              <w:bottom w:val="single" w:sz="4" w:space="0" w:color="000000"/>
              <w:right w:val="single" w:sz="4" w:space="0" w:color="000000"/>
            </w:tcBorders>
          </w:tcPr>
          <w:p w14:paraId="4327C68C" w14:textId="77777777" w:rsidR="004B77AE" w:rsidRDefault="004B77AE" w:rsidP="00604625"/>
        </w:tc>
      </w:tr>
      <w:tr w:rsidR="004B77AE" w14:paraId="2C0F8BC0" w14:textId="77777777" w:rsidTr="00604625">
        <w:trPr>
          <w:gridAfter w:val="1"/>
          <w:wAfter w:w="236" w:type="dxa"/>
          <w:trHeight w:val="295"/>
        </w:trPr>
        <w:tc>
          <w:tcPr>
            <w:tcW w:w="1271" w:type="dxa"/>
          </w:tcPr>
          <w:p w14:paraId="4F4EE7CF" w14:textId="77777777" w:rsidR="004B77AE" w:rsidRDefault="004B77AE" w:rsidP="00604625"/>
        </w:tc>
        <w:tc>
          <w:tcPr>
            <w:tcW w:w="691" w:type="dxa"/>
          </w:tcPr>
          <w:p w14:paraId="211FC911" w14:textId="77777777" w:rsidR="004B77AE" w:rsidRDefault="004B77AE" w:rsidP="00604625">
            <w:pPr>
              <w:rPr>
                <w:sz w:val="20"/>
                <w:szCs w:val="20"/>
              </w:rPr>
            </w:pPr>
          </w:p>
        </w:tc>
        <w:tc>
          <w:tcPr>
            <w:tcW w:w="1272" w:type="dxa"/>
          </w:tcPr>
          <w:p w14:paraId="5B7154FC" w14:textId="77777777" w:rsidR="004B77AE" w:rsidRDefault="004B77AE" w:rsidP="00604625">
            <w:pPr>
              <w:rPr>
                <w:sz w:val="20"/>
                <w:szCs w:val="20"/>
              </w:rPr>
            </w:pPr>
          </w:p>
        </w:tc>
        <w:tc>
          <w:tcPr>
            <w:tcW w:w="1081" w:type="dxa"/>
          </w:tcPr>
          <w:p w14:paraId="25D63026" w14:textId="77777777" w:rsidR="004B77AE" w:rsidRDefault="004B77AE" w:rsidP="00604625">
            <w:pPr>
              <w:rPr>
                <w:sz w:val="20"/>
                <w:szCs w:val="20"/>
              </w:rPr>
            </w:pPr>
          </w:p>
        </w:tc>
        <w:tc>
          <w:tcPr>
            <w:tcW w:w="1017" w:type="dxa"/>
          </w:tcPr>
          <w:p w14:paraId="2501EB29" w14:textId="77777777" w:rsidR="004B77AE" w:rsidRDefault="004B77AE" w:rsidP="00604625">
            <w:pPr>
              <w:rPr>
                <w:sz w:val="20"/>
                <w:szCs w:val="20"/>
              </w:rPr>
            </w:pPr>
          </w:p>
        </w:tc>
        <w:tc>
          <w:tcPr>
            <w:tcW w:w="1017" w:type="dxa"/>
          </w:tcPr>
          <w:p w14:paraId="55A75710" w14:textId="77777777" w:rsidR="004B77AE" w:rsidRDefault="004B77AE" w:rsidP="00604625">
            <w:pPr>
              <w:rPr>
                <w:sz w:val="20"/>
                <w:szCs w:val="20"/>
              </w:rPr>
            </w:pPr>
          </w:p>
        </w:tc>
        <w:tc>
          <w:tcPr>
            <w:tcW w:w="396" w:type="dxa"/>
          </w:tcPr>
          <w:p w14:paraId="0FC3F27B" w14:textId="77777777" w:rsidR="004B77AE" w:rsidRDefault="004B77AE" w:rsidP="00604625">
            <w:pPr>
              <w:rPr>
                <w:sz w:val="20"/>
                <w:szCs w:val="20"/>
              </w:rPr>
            </w:pPr>
          </w:p>
        </w:tc>
        <w:tc>
          <w:tcPr>
            <w:tcW w:w="447" w:type="dxa"/>
          </w:tcPr>
          <w:p w14:paraId="6B3A2136" w14:textId="77777777" w:rsidR="004B77AE" w:rsidRDefault="004B77AE" w:rsidP="00604625">
            <w:pPr>
              <w:rPr>
                <w:sz w:val="20"/>
                <w:szCs w:val="20"/>
              </w:rPr>
            </w:pPr>
          </w:p>
        </w:tc>
        <w:tc>
          <w:tcPr>
            <w:tcW w:w="1262" w:type="dxa"/>
          </w:tcPr>
          <w:p w14:paraId="30190E3A" w14:textId="77777777" w:rsidR="004B77AE" w:rsidRDefault="004B77AE" w:rsidP="00604625">
            <w:pPr>
              <w:rPr>
                <w:sz w:val="20"/>
                <w:szCs w:val="20"/>
              </w:rPr>
            </w:pPr>
          </w:p>
        </w:tc>
        <w:tc>
          <w:tcPr>
            <w:tcW w:w="363" w:type="dxa"/>
          </w:tcPr>
          <w:p w14:paraId="4C43996B" w14:textId="77777777" w:rsidR="004B77AE" w:rsidRDefault="004B77AE" w:rsidP="00604625">
            <w:pPr>
              <w:rPr>
                <w:sz w:val="20"/>
                <w:szCs w:val="20"/>
              </w:rPr>
            </w:pPr>
          </w:p>
        </w:tc>
        <w:tc>
          <w:tcPr>
            <w:tcW w:w="297" w:type="dxa"/>
          </w:tcPr>
          <w:p w14:paraId="5861693F" w14:textId="77777777" w:rsidR="004B77AE" w:rsidRDefault="004B77AE" w:rsidP="00604625">
            <w:pPr>
              <w:rPr>
                <w:sz w:val="20"/>
                <w:szCs w:val="20"/>
              </w:rPr>
            </w:pPr>
          </w:p>
        </w:tc>
      </w:tr>
      <w:tr w:rsidR="004B77AE" w14:paraId="1482867B"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6B7113DF" w14:textId="77777777" w:rsidR="004B77AE" w:rsidRDefault="004B77AE" w:rsidP="00604625">
            <w:pPr>
              <w:rPr>
                <w:b/>
                <w:sz w:val="22"/>
                <w:szCs w:val="22"/>
                <w:u w:val="single"/>
              </w:rPr>
            </w:pPr>
            <w:r>
              <w:rPr>
                <w:b/>
                <w:u w:val="single"/>
              </w:rPr>
              <w:t>Test Scenario</w:t>
            </w:r>
          </w:p>
        </w:tc>
        <w:tc>
          <w:tcPr>
            <w:tcW w:w="5474" w:type="dxa"/>
            <w:gridSpan w:val="6"/>
          </w:tcPr>
          <w:p w14:paraId="6C144B05" w14:textId="77777777" w:rsidR="004B77AE" w:rsidRDefault="004B77AE" w:rsidP="00604625">
            <w:r>
              <w:t>The system should turn on or off devices based on detected occupancy status</w:t>
            </w:r>
          </w:p>
        </w:tc>
        <w:tc>
          <w:tcPr>
            <w:tcW w:w="447" w:type="dxa"/>
          </w:tcPr>
          <w:p w14:paraId="618EE624" w14:textId="77777777" w:rsidR="004B77AE" w:rsidRDefault="004B77AE" w:rsidP="00604625"/>
        </w:tc>
        <w:tc>
          <w:tcPr>
            <w:tcW w:w="1262" w:type="dxa"/>
          </w:tcPr>
          <w:p w14:paraId="421FDF80" w14:textId="77777777" w:rsidR="004B77AE" w:rsidRDefault="004B77AE" w:rsidP="00604625">
            <w:pPr>
              <w:rPr>
                <w:sz w:val="20"/>
                <w:szCs w:val="20"/>
              </w:rPr>
            </w:pPr>
          </w:p>
        </w:tc>
        <w:tc>
          <w:tcPr>
            <w:tcW w:w="363" w:type="dxa"/>
          </w:tcPr>
          <w:p w14:paraId="5BCE04F8" w14:textId="77777777" w:rsidR="004B77AE" w:rsidRDefault="004B77AE" w:rsidP="00604625">
            <w:pPr>
              <w:rPr>
                <w:sz w:val="20"/>
                <w:szCs w:val="20"/>
              </w:rPr>
            </w:pPr>
          </w:p>
        </w:tc>
        <w:tc>
          <w:tcPr>
            <w:tcW w:w="297" w:type="dxa"/>
          </w:tcPr>
          <w:p w14:paraId="09A18546" w14:textId="77777777" w:rsidR="004B77AE" w:rsidRDefault="004B77AE" w:rsidP="00604625">
            <w:pPr>
              <w:rPr>
                <w:sz w:val="20"/>
                <w:szCs w:val="20"/>
              </w:rPr>
            </w:pPr>
          </w:p>
        </w:tc>
      </w:tr>
      <w:tr w:rsidR="004B77AE" w14:paraId="772DE3A6" w14:textId="77777777" w:rsidTr="00604625">
        <w:trPr>
          <w:gridAfter w:val="1"/>
          <w:wAfter w:w="236" w:type="dxa"/>
          <w:trHeight w:val="295"/>
        </w:trPr>
        <w:tc>
          <w:tcPr>
            <w:tcW w:w="1271" w:type="dxa"/>
            <w:vAlign w:val="bottom"/>
          </w:tcPr>
          <w:p w14:paraId="6E6DCB10" w14:textId="77777777" w:rsidR="004B77AE" w:rsidRDefault="004B77AE" w:rsidP="00604625">
            <w:pPr>
              <w:rPr>
                <w:sz w:val="20"/>
                <w:szCs w:val="20"/>
              </w:rPr>
            </w:pPr>
          </w:p>
        </w:tc>
        <w:tc>
          <w:tcPr>
            <w:tcW w:w="691" w:type="dxa"/>
            <w:vAlign w:val="bottom"/>
          </w:tcPr>
          <w:p w14:paraId="05140F5D" w14:textId="77777777" w:rsidR="004B77AE" w:rsidRDefault="004B77AE" w:rsidP="00604625">
            <w:pPr>
              <w:rPr>
                <w:sz w:val="20"/>
                <w:szCs w:val="20"/>
              </w:rPr>
            </w:pPr>
          </w:p>
        </w:tc>
        <w:tc>
          <w:tcPr>
            <w:tcW w:w="1272" w:type="dxa"/>
            <w:vAlign w:val="bottom"/>
          </w:tcPr>
          <w:p w14:paraId="6D9E21A6" w14:textId="77777777" w:rsidR="004B77AE" w:rsidRDefault="004B77AE" w:rsidP="00604625">
            <w:pPr>
              <w:rPr>
                <w:sz w:val="20"/>
                <w:szCs w:val="20"/>
              </w:rPr>
            </w:pPr>
          </w:p>
        </w:tc>
        <w:tc>
          <w:tcPr>
            <w:tcW w:w="1081" w:type="dxa"/>
            <w:vAlign w:val="bottom"/>
          </w:tcPr>
          <w:p w14:paraId="667DC65A" w14:textId="77777777" w:rsidR="004B77AE" w:rsidRDefault="004B77AE" w:rsidP="00604625">
            <w:pPr>
              <w:rPr>
                <w:sz w:val="20"/>
                <w:szCs w:val="20"/>
              </w:rPr>
            </w:pPr>
          </w:p>
        </w:tc>
        <w:tc>
          <w:tcPr>
            <w:tcW w:w="1017" w:type="dxa"/>
            <w:vAlign w:val="bottom"/>
          </w:tcPr>
          <w:p w14:paraId="022F5E04" w14:textId="77777777" w:rsidR="004B77AE" w:rsidRDefault="004B77AE" w:rsidP="00604625">
            <w:pPr>
              <w:rPr>
                <w:sz w:val="20"/>
                <w:szCs w:val="20"/>
              </w:rPr>
            </w:pPr>
          </w:p>
        </w:tc>
        <w:tc>
          <w:tcPr>
            <w:tcW w:w="1017" w:type="dxa"/>
            <w:vAlign w:val="bottom"/>
          </w:tcPr>
          <w:p w14:paraId="6E366178" w14:textId="77777777" w:rsidR="004B77AE" w:rsidRDefault="004B77AE" w:rsidP="00604625">
            <w:pPr>
              <w:rPr>
                <w:sz w:val="20"/>
                <w:szCs w:val="20"/>
              </w:rPr>
            </w:pPr>
          </w:p>
        </w:tc>
        <w:tc>
          <w:tcPr>
            <w:tcW w:w="396" w:type="dxa"/>
            <w:vAlign w:val="bottom"/>
          </w:tcPr>
          <w:p w14:paraId="37462445" w14:textId="77777777" w:rsidR="004B77AE" w:rsidRDefault="004B77AE" w:rsidP="00604625">
            <w:pPr>
              <w:rPr>
                <w:sz w:val="20"/>
                <w:szCs w:val="20"/>
              </w:rPr>
            </w:pPr>
          </w:p>
        </w:tc>
        <w:tc>
          <w:tcPr>
            <w:tcW w:w="447" w:type="dxa"/>
            <w:vAlign w:val="bottom"/>
          </w:tcPr>
          <w:p w14:paraId="18EA3639" w14:textId="77777777" w:rsidR="004B77AE" w:rsidRDefault="004B77AE" w:rsidP="00604625">
            <w:pPr>
              <w:rPr>
                <w:sz w:val="20"/>
                <w:szCs w:val="20"/>
              </w:rPr>
            </w:pPr>
          </w:p>
        </w:tc>
        <w:tc>
          <w:tcPr>
            <w:tcW w:w="1262" w:type="dxa"/>
            <w:vAlign w:val="bottom"/>
          </w:tcPr>
          <w:p w14:paraId="6C2EE34C" w14:textId="77777777" w:rsidR="004B77AE" w:rsidRDefault="004B77AE" w:rsidP="00604625">
            <w:pPr>
              <w:rPr>
                <w:sz w:val="20"/>
                <w:szCs w:val="20"/>
              </w:rPr>
            </w:pPr>
          </w:p>
        </w:tc>
        <w:tc>
          <w:tcPr>
            <w:tcW w:w="363" w:type="dxa"/>
            <w:vAlign w:val="bottom"/>
          </w:tcPr>
          <w:p w14:paraId="5DD2DC75" w14:textId="77777777" w:rsidR="004B77AE" w:rsidRDefault="004B77AE" w:rsidP="00604625">
            <w:pPr>
              <w:rPr>
                <w:sz w:val="20"/>
                <w:szCs w:val="20"/>
              </w:rPr>
            </w:pPr>
          </w:p>
        </w:tc>
        <w:tc>
          <w:tcPr>
            <w:tcW w:w="297" w:type="dxa"/>
            <w:vAlign w:val="bottom"/>
          </w:tcPr>
          <w:p w14:paraId="7D606C76" w14:textId="77777777" w:rsidR="004B77AE" w:rsidRDefault="004B77AE" w:rsidP="00604625">
            <w:pPr>
              <w:rPr>
                <w:sz w:val="20"/>
                <w:szCs w:val="20"/>
              </w:rPr>
            </w:pPr>
          </w:p>
        </w:tc>
      </w:tr>
      <w:tr w:rsidR="004B77AE" w14:paraId="04422516" w14:textId="77777777" w:rsidTr="00604625">
        <w:trPr>
          <w:gridAfter w:val="1"/>
          <w:wAfter w:w="236" w:type="dxa"/>
          <w:trHeight w:val="472"/>
        </w:trPr>
        <w:tc>
          <w:tcPr>
            <w:tcW w:w="1271" w:type="dxa"/>
            <w:vMerge w:val="restart"/>
            <w:tcBorders>
              <w:top w:val="single" w:sz="4" w:space="0" w:color="B2B2B2"/>
              <w:left w:val="single" w:sz="4" w:space="0" w:color="B2B2B2"/>
              <w:bottom w:val="single" w:sz="4" w:space="0" w:color="B2B2B2"/>
              <w:right w:val="single" w:sz="4" w:space="0" w:color="B2B2B2"/>
            </w:tcBorders>
            <w:shd w:val="clear" w:color="auto" w:fill="FFFFCC"/>
          </w:tcPr>
          <w:p w14:paraId="36835004" w14:textId="77777777" w:rsidR="004B77AE" w:rsidRDefault="004B77AE" w:rsidP="00604625">
            <w:pPr>
              <w:jc w:val="center"/>
              <w:rPr>
                <w:b/>
                <w:sz w:val="22"/>
                <w:szCs w:val="22"/>
              </w:rPr>
            </w:pPr>
            <w:r>
              <w:rPr>
                <w:b/>
              </w:rPr>
              <w:t>Step #</w:t>
            </w:r>
          </w:p>
        </w:tc>
        <w:tc>
          <w:tcPr>
            <w:tcW w:w="1963"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66A174E7" w14:textId="77777777" w:rsidR="004B77AE" w:rsidRDefault="004B77AE" w:rsidP="00604625">
            <w:pPr>
              <w:jc w:val="center"/>
              <w:rPr>
                <w:b/>
              </w:rPr>
            </w:pPr>
            <w:r>
              <w:rPr>
                <w:b/>
              </w:rPr>
              <w:t>Step Details</w:t>
            </w:r>
          </w:p>
        </w:tc>
        <w:tc>
          <w:tcPr>
            <w:tcW w:w="2098"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5B0EBEBF" w14:textId="77777777" w:rsidR="004B77AE" w:rsidRDefault="004B77AE" w:rsidP="00604625">
            <w:pPr>
              <w:jc w:val="center"/>
              <w:rPr>
                <w:b/>
              </w:rPr>
            </w:pPr>
            <w:r>
              <w:rPr>
                <w:b/>
              </w:rPr>
              <w:t>Expected Results</w:t>
            </w:r>
          </w:p>
        </w:tc>
        <w:tc>
          <w:tcPr>
            <w:tcW w:w="1860"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5FB896C0" w14:textId="77777777" w:rsidR="004B77AE" w:rsidRDefault="004B77AE" w:rsidP="00604625">
            <w:pPr>
              <w:jc w:val="center"/>
              <w:rPr>
                <w:b/>
              </w:rPr>
            </w:pPr>
            <w:r>
              <w:rPr>
                <w:b/>
              </w:rPr>
              <w:t>Actual Results</w:t>
            </w:r>
          </w:p>
        </w:tc>
        <w:tc>
          <w:tcPr>
            <w:tcW w:w="1922"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477C3D22" w14:textId="77777777" w:rsidR="004B77AE" w:rsidRDefault="004B77AE" w:rsidP="00604625">
            <w:pPr>
              <w:jc w:val="center"/>
              <w:rPr>
                <w:b/>
              </w:rPr>
            </w:pPr>
            <w:r>
              <w:rPr>
                <w:b/>
              </w:rPr>
              <w:t>Pass / Fail / Not executed / Suspended</w:t>
            </w:r>
          </w:p>
        </w:tc>
      </w:tr>
      <w:tr w:rsidR="004B77AE" w14:paraId="45F688A5" w14:textId="77777777" w:rsidTr="00604625">
        <w:trPr>
          <w:trHeight w:val="472"/>
        </w:trPr>
        <w:tc>
          <w:tcPr>
            <w:tcW w:w="1271" w:type="dxa"/>
            <w:vMerge/>
            <w:tcBorders>
              <w:top w:val="single" w:sz="4" w:space="0" w:color="B2B2B2"/>
              <w:left w:val="single" w:sz="4" w:space="0" w:color="B2B2B2"/>
              <w:bottom w:val="single" w:sz="4" w:space="0" w:color="B2B2B2"/>
              <w:right w:val="single" w:sz="4" w:space="0" w:color="B2B2B2"/>
            </w:tcBorders>
            <w:shd w:val="clear" w:color="auto" w:fill="FFFFCC"/>
          </w:tcPr>
          <w:p w14:paraId="78956766" w14:textId="77777777" w:rsidR="004B77AE" w:rsidRDefault="004B77AE" w:rsidP="00604625">
            <w:pPr>
              <w:widowControl w:val="0"/>
              <w:pBdr>
                <w:top w:val="nil"/>
                <w:left w:val="nil"/>
                <w:bottom w:val="nil"/>
                <w:right w:val="nil"/>
                <w:between w:val="nil"/>
              </w:pBdr>
              <w:spacing w:line="276" w:lineRule="auto"/>
              <w:rPr>
                <w:b/>
              </w:rPr>
            </w:pPr>
          </w:p>
        </w:tc>
        <w:tc>
          <w:tcPr>
            <w:tcW w:w="1963"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16ACACEB" w14:textId="77777777" w:rsidR="004B77AE" w:rsidRDefault="004B77AE" w:rsidP="00604625">
            <w:pPr>
              <w:widowControl w:val="0"/>
              <w:pBdr>
                <w:top w:val="nil"/>
                <w:left w:val="nil"/>
                <w:bottom w:val="nil"/>
                <w:right w:val="nil"/>
                <w:between w:val="nil"/>
              </w:pBdr>
              <w:spacing w:line="276" w:lineRule="auto"/>
              <w:rPr>
                <w:b/>
              </w:rPr>
            </w:pPr>
          </w:p>
        </w:tc>
        <w:tc>
          <w:tcPr>
            <w:tcW w:w="2098"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79726665" w14:textId="77777777" w:rsidR="004B77AE" w:rsidRDefault="004B77AE" w:rsidP="00604625">
            <w:pPr>
              <w:widowControl w:val="0"/>
              <w:pBdr>
                <w:top w:val="nil"/>
                <w:left w:val="nil"/>
                <w:bottom w:val="nil"/>
                <w:right w:val="nil"/>
                <w:between w:val="nil"/>
              </w:pBdr>
              <w:spacing w:line="276" w:lineRule="auto"/>
              <w:rPr>
                <w:b/>
              </w:rPr>
            </w:pPr>
          </w:p>
        </w:tc>
        <w:tc>
          <w:tcPr>
            <w:tcW w:w="1860"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34CF2548" w14:textId="77777777" w:rsidR="004B77AE" w:rsidRDefault="004B77AE" w:rsidP="00604625">
            <w:pPr>
              <w:widowControl w:val="0"/>
              <w:pBdr>
                <w:top w:val="nil"/>
                <w:left w:val="nil"/>
                <w:bottom w:val="nil"/>
                <w:right w:val="nil"/>
                <w:between w:val="nil"/>
              </w:pBdr>
              <w:spacing w:line="276" w:lineRule="auto"/>
              <w:rPr>
                <w:b/>
              </w:rPr>
            </w:pPr>
          </w:p>
        </w:tc>
        <w:tc>
          <w:tcPr>
            <w:tcW w:w="1922"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09D606EA" w14:textId="77777777" w:rsidR="004B77AE" w:rsidRDefault="004B77AE" w:rsidP="00604625">
            <w:pPr>
              <w:widowControl w:val="0"/>
              <w:pBdr>
                <w:top w:val="nil"/>
                <w:left w:val="nil"/>
                <w:bottom w:val="nil"/>
                <w:right w:val="nil"/>
                <w:between w:val="nil"/>
              </w:pBdr>
              <w:spacing w:line="276" w:lineRule="auto"/>
              <w:rPr>
                <w:b/>
              </w:rPr>
            </w:pPr>
          </w:p>
        </w:tc>
        <w:tc>
          <w:tcPr>
            <w:tcW w:w="236" w:type="dxa"/>
            <w:vAlign w:val="center"/>
          </w:tcPr>
          <w:p w14:paraId="72D3E49E" w14:textId="77777777" w:rsidR="004B77AE" w:rsidRDefault="004B77AE" w:rsidP="00604625">
            <w:pPr>
              <w:rPr>
                <w:b/>
              </w:rPr>
            </w:pPr>
          </w:p>
        </w:tc>
      </w:tr>
      <w:tr w:rsidR="004B77AE" w14:paraId="1C904E36" w14:textId="77777777" w:rsidTr="00604625">
        <w:trPr>
          <w:trHeight w:val="573"/>
        </w:trPr>
        <w:tc>
          <w:tcPr>
            <w:tcW w:w="1271" w:type="dxa"/>
            <w:tcBorders>
              <w:top w:val="single" w:sz="4" w:space="0" w:color="000000"/>
              <w:left w:val="single" w:sz="4" w:space="0" w:color="000000"/>
              <w:bottom w:val="single" w:sz="4" w:space="0" w:color="000000"/>
              <w:right w:val="single" w:sz="4" w:space="0" w:color="000000"/>
            </w:tcBorders>
          </w:tcPr>
          <w:p w14:paraId="1DE4F68A" w14:textId="77777777" w:rsidR="004B77AE" w:rsidRDefault="004B77AE" w:rsidP="00604625">
            <w:pPr>
              <w:jc w:val="center"/>
              <w:rPr>
                <w:sz w:val="22"/>
                <w:szCs w:val="22"/>
              </w:rPr>
            </w:pPr>
            <w:r>
              <w:t>1</w:t>
            </w:r>
          </w:p>
        </w:tc>
        <w:tc>
          <w:tcPr>
            <w:tcW w:w="1963" w:type="dxa"/>
            <w:gridSpan w:val="2"/>
            <w:tcBorders>
              <w:top w:val="single" w:sz="4" w:space="0" w:color="000000"/>
              <w:left w:val="nil"/>
              <w:bottom w:val="single" w:sz="4" w:space="0" w:color="000000"/>
              <w:right w:val="single" w:sz="4" w:space="0" w:color="000000"/>
            </w:tcBorders>
          </w:tcPr>
          <w:p w14:paraId="73D2C261" w14:textId="77777777" w:rsidR="004B77AE" w:rsidRDefault="004B77AE" w:rsidP="00604625">
            <w:r>
              <w:t>Simulate occupancy in defined ROI</w:t>
            </w:r>
          </w:p>
        </w:tc>
        <w:tc>
          <w:tcPr>
            <w:tcW w:w="2098" w:type="dxa"/>
            <w:gridSpan w:val="2"/>
            <w:tcBorders>
              <w:top w:val="single" w:sz="4" w:space="0" w:color="000000"/>
              <w:left w:val="nil"/>
              <w:bottom w:val="single" w:sz="4" w:space="0" w:color="000000"/>
              <w:right w:val="single" w:sz="4" w:space="0" w:color="000000"/>
            </w:tcBorders>
          </w:tcPr>
          <w:p w14:paraId="7777F08E" w14:textId="77777777" w:rsidR="004B77AE" w:rsidRDefault="004B77AE" w:rsidP="00604625">
            <w:r>
              <w:t>Occupancy status should be shown</w:t>
            </w:r>
          </w:p>
        </w:tc>
        <w:tc>
          <w:tcPr>
            <w:tcW w:w="1860" w:type="dxa"/>
            <w:gridSpan w:val="3"/>
            <w:tcBorders>
              <w:top w:val="single" w:sz="4" w:space="0" w:color="000000"/>
              <w:left w:val="nil"/>
              <w:bottom w:val="single" w:sz="4" w:space="0" w:color="000000"/>
              <w:right w:val="single" w:sz="4" w:space="0" w:color="000000"/>
            </w:tcBorders>
          </w:tcPr>
          <w:p w14:paraId="4F547863"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769B5118" w14:textId="77777777" w:rsidR="004B77AE" w:rsidRDefault="004B77AE" w:rsidP="00604625">
            <w:r>
              <w:t>Pass</w:t>
            </w:r>
          </w:p>
        </w:tc>
        <w:tc>
          <w:tcPr>
            <w:tcW w:w="236" w:type="dxa"/>
            <w:vAlign w:val="center"/>
          </w:tcPr>
          <w:p w14:paraId="3F82EB79" w14:textId="77777777" w:rsidR="004B77AE" w:rsidRDefault="004B77AE" w:rsidP="00604625">
            <w:pPr>
              <w:rPr>
                <w:sz w:val="20"/>
                <w:szCs w:val="20"/>
              </w:rPr>
            </w:pPr>
          </w:p>
        </w:tc>
      </w:tr>
      <w:tr w:rsidR="004B77AE" w14:paraId="0D831910" w14:textId="77777777" w:rsidTr="00604625">
        <w:trPr>
          <w:trHeight w:val="295"/>
        </w:trPr>
        <w:tc>
          <w:tcPr>
            <w:tcW w:w="1271" w:type="dxa"/>
            <w:tcBorders>
              <w:top w:val="nil"/>
              <w:left w:val="single" w:sz="4" w:space="0" w:color="000000"/>
              <w:bottom w:val="single" w:sz="4" w:space="0" w:color="000000"/>
              <w:right w:val="single" w:sz="4" w:space="0" w:color="000000"/>
            </w:tcBorders>
          </w:tcPr>
          <w:p w14:paraId="67152B82" w14:textId="77777777" w:rsidR="004B77AE" w:rsidRDefault="004B77AE" w:rsidP="00604625">
            <w:pPr>
              <w:jc w:val="center"/>
            </w:pPr>
            <w:r>
              <w:t>2</w:t>
            </w:r>
          </w:p>
        </w:tc>
        <w:tc>
          <w:tcPr>
            <w:tcW w:w="1963" w:type="dxa"/>
            <w:gridSpan w:val="2"/>
            <w:tcBorders>
              <w:top w:val="single" w:sz="4" w:space="0" w:color="000000"/>
              <w:left w:val="nil"/>
              <w:bottom w:val="single" w:sz="4" w:space="0" w:color="000000"/>
              <w:right w:val="single" w:sz="4" w:space="0" w:color="000000"/>
            </w:tcBorders>
          </w:tcPr>
          <w:p w14:paraId="3232F56A" w14:textId="77777777" w:rsidR="004B77AE" w:rsidRDefault="004B77AE" w:rsidP="00604625">
            <w:r>
              <w:t>Verify devices turn on (light, fan, PC)</w:t>
            </w:r>
          </w:p>
        </w:tc>
        <w:tc>
          <w:tcPr>
            <w:tcW w:w="2098" w:type="dxa"/>
            <w:gridSpan w:val="2"/>
            <w:tcBorders>
              <w:top w:val="single" w:sz="4" w:space="0" w:color="000000"/>
              <w:left w:val="nil"/>
              <w:bottom w:val="single" w:sz="4" w:space="0" w:color="000000"/>
              <w:right w:val="single" w:sz="4" w:space="0" w:color="000000"/>
            </w:tcBorders>
          </w:tcPr>
          <w:p w14:paraId="67FDBF85" w14:textId="77777777" w:rsidR="004B77AE" w:rsidRDefault="004B77AE" w:rsidP="00604625">
            <w:r>
              <w:t>Devices should turn off</w:t>
            </w:r>
          </w:p>
        </w:tc>
        <w:tc>
          <w:tcPr>
            <w:tcW w:w="1860" w:type="dxa"/>
            <w:gridSpan w:val="3"/>
            <w:tcBorders>
              <w:top w:val="single" w:sz="4" w:space="0" w:color="000000"/>
              <w:left w:val="nil"/>
              <w:bottom w:val="single" w:sz="4" w:space="0" w:color="000000"/>
              <w:right w:val="single" w:sz="4" w:space="0" w:color="000000"/>
            </w:tcBorders>
          </w:tcPr>
          <w:p w14:paraId="0CA92D42"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5139EB95" w14:textId="77777777" w:rsidR="004B77AE" w:rsidRDefault="004B77AE" w:rsidP="00604625">
            <w:r>
              <w:t>Pass</w:t>
            </w:r>
          </w:p>
        </w:tc>
        <w:tc>
          <w:tcPr>
            <w:tcW w:w="236" w:type="dxa"/>
            <w:vAlign w:val="center"/>
          </w:tcPr>
          <w:p w14:paraId="360F8C38" w14:textId="77777777" w:rsidR="004B77AE" w:rsidRDefault="004B77AE" w:rsidP="00604625">
            <w:pPr>
              <w:rPr>
                <w:sz w:val="20"/>
                <w:szCs w:val="20"/>
              </w:rPr>
            </w:pPr>
          </w:p>
        </w:tc>
      </w:tr>
      <w:tr w:rsidR="004B77AE" w14:paraId="309C6128" w14:textId="77777777" w:rsidTr="00604625">
        <w:trPr>
          <w:trHeight w:val="295"/>
        </w:trPr>
        <w:tc>
          <w:tcPr>
            <w:tcW w:w="1271" w:type="dxa"/>
            <w:tcBorders>
              <w:top w:val="nil"/>
              <w:left w:val="single" w:sz="4" w:space="0" w:color="000000"/>
              <w:bottom w:val="single" w:sz="4" w:space="0" w:color="000000"/>
              <w:right w:val="single" w:sz="4" w:space="0" w:color="000000"/>
            </w:tcBorders>
          </w:tcPr>
          <w:p w14:paraId="796530AF" w14:textId="77777777" w:rsidR="004B77AE" w:rsidRDefault="004B77AE" w:rsidP="00604625">
            <w:pPr>
              <w:jc w:val="center"/>
            </w:pPr>
            <w:r>
              <w:t>3</w:t>
            </w:r>
          </w:p>
        </w:tc>
        <w:tc>
          <w:tcPr>
            <w:tcW w:w="1963" w:type="dxa"/>
            <w:gridSpan w:val="2"/>
            <w:tcBorders>
              <w:top w:val="single" w:sz="4" w:space="0" w:color="000000"/>
              <w:left w:val="nil"/>
              <w:bottom w:val="single" w:sz="4" w:space="0" w:color="000000"/>
              <w:right w:val="single" w:sz="4" w:space="0" w:color="000000"/>
            </w:tcBorders>
          </w:tcPr>
          <w:p w14:paraId="3A099A6B" w14:textId="77777777" w:rsidR="004B77AE" w:rsidRDefault="004B77AE" w:rsidP="00604625">
            <w:r>
              <w:t>Simulate no occupancy in defined ROI</w:t>
            </w:r>
          </w:p>
        </w:tc>
        <w:tc>
          <w:tcPr>
            <w:tcW w:w="2098" w:type="dxa"/>
            <w:gridSpan w:val="2"/>
            <w:tcBorders>
              <w:top w:val="single" w:sz="4" w:space="0" w:color="000000"/>
              <w:left w:val="nil"/>
              <w:bottom w:val="single" w:sz="4" w:space="0" w:color="000000"/>
              <w:right w:val="single" w:sz="4" w:space="0" w:color="000000"/>
            </w:tcBorders>
          </w:tcPr>
          <w:p w14:paraId="1D75C3A1" w14:textId="77777777" w:rsidR="004B77AE" w:rsidRDefault="004B77AE" w:rsidP="00604625">
            <w:r>
              <w:t>No occupancy status should be shown</w:t>
            </w:r>
          </w:p>
        </w:tc>
        <w:tc>
          <w:tcPr>
            <w:tcW w:w="1860" w:type="dxa"/>
            <w:gridSpan w:val="3"/>
            <w:tcBorders>
              <w:top w:val="single" w:sz="4" w:space="0" w:color="000000"/>
              <w:left w:val="nil"/>
              <w:bottom w:val="single" w:sz="4" w:space="0" w:color="000000"/>
              <w:right w:val="single" w:sz="4" w:space="0" w:color="000000"/>
            </w:tcBorders>
          </w:tcPr>
          <w:p w14:paraId="49DEB946"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00769EB5" w14:textId="77777777" w:rsidR="004B77AE" w:rsidRDefault="004B77AE" w:rsidP="00604625">
            <w:r>
              <w:t>Pass</w:t>
            </w:r>
          </w:p>
        </w:tc>
        <w:tc>
          <w:tcPr>
            <w:tcW w:w="236" w:type="dxa"/>
            <w:vAlign w:val="center"/>
          </w:tcPr>
          <w:p w14:paraId="61B324EC" w14:textId="77777777" w:rsidR="004B77AE" w:rsidRDefault="004B77AE" w:rsidP="00604625">
            <w:pPr>
              <w:rPr>
                <w:sz w:val="20"/>
                <w:szCs w:val="20"/>
              </w:rPr>
            </w:pPr>
          </w:p>
        </w:tc>
      </w:tr>
      <w:tr w:rsidR="004B77AE" w14:paraId="74DFCDAF" w14:textId="77777777" w:rsidTr="00604625">
        <w:trPr>
          <w:trHeight w:val="295"/>
        </w:trPr>
        <w:tc>
          <w:tcPr>
            <w:tcW w:w="1271" w:type="dxa"/>
            <w:tcBorders>
              <w:top w:val="nil"/>
              <w:left w:val="single" w:sz="4" w:space="0" w:color="000000"/>
              <w:bottom w:val="single" w:sz="4" w:space="0" w:color="000000"/>
              <w:right w:val="single" w:sz="4" w:space="0" w:color="000000"/>
            </w:tcBorders>
          </w:tcPr>
          <w:p w14:paraId="7A47FE4A" w14:textId="77777777" w:rsidR="004B77AE" w:rsidRDefault="004B77AE" w:rsidP="00604625">
            <w:pPr>
              <w:jc w:val="center"/>
            </w:pPr>
            <w:r>
              <w:t>4</w:t>
            </w:r>
          </w:p>
        </w:tc>
        <w:tc>
          <w:tcPr>
            <w:tcW w:w="1963" w:type="dxa"/>
            <w:gridSpan w:val="2"/>
            <w:tcBorders>
              <w:top w:val="single" w:sz="4" w:space="0" w:color="000000"/>
              <w:left w:val="nil"/>
              <w:bottom w:val="single" w:sz="4" w:space="0" w:color="000000"/>
              <w:right w:val="single" w:sz="4" w:space="0" w:color="000000"/>
            </w:tcBorders>
          </w:tcPr>
          <w:p w14:paraId="36F35704" w14:textId="77777777" w:rsidR="004B77AE" w:rsidRDefault="004B77AE" w:rsidP="00604625">
            <w:r>
              <w:t>Verify devices turn off (light, fan, PC)</w:t>
            </w:r>
          </w:p>
        </w:tc>
        <w:tc>
          <w:tcPr>
            <w:tcW w:w="2098" w:type="dxa"/>
            <w:gridSpan w:val="2"/>
            <w:tcBorders>
              <w:top w:val="single" w:sz="4" w:space="0" w:color="000000"/>
              <w:left w:val="nil"/>
              <w:bottom w:val="single" w:sz="4" w:space="0" w:color="000000"/>
              <w:right w:val="single" w:sz="4" w:space="0" w:color="000000"/>
            </w:tcBorders>
          </w:tcPr>
          <w:p w14:paraId="305E114A" w14:textId="77777777" w:rsidR="004B77AE" w:rsidRDefault="004B77AE" w:rsidP="00604625">
            <w:r>
              <w:t>Devices should turn on</w:t>
            </w:r>
          </w:p>
        </w:tc>
        <w:tc>
          <w:tcPr>
            <w:tcW w:w="1860" w:type="dxa"/>
            <w:gridSpan w:val="3"/>
            <w:tcBorders>
              <w:top w:val="single" w:sz="4" w:space="0" w:color="000000"/>
              <w:left w:val="nil"/>
              <w:bottom w:val="single" w:sz="4" w:space="0" w:color="000000"/>
              <w:right w:val="single" w:sz="4" w:space="0" w:color="000000"/>
            </w:tcBorders>
          </w:tcPr>
          <w:p w14:paraId="23CA1FBF"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1C30B064" w14:textId="77777777" w:rsidR="004B77AE" w:rsidRDefault="004B77AE" w:rsidP="00604625">
            <w:r>
              <w:t>Pass</w:t>
            </w:r>
          </w:p>
        </w:tc>
        <w:tc>
          <w:tcPr>
            <w:tcW w:w="236" w:type="dxa"/>
            <w:vAlign w:val="center"/>
          </w:tcPr>
          <w:p w14:paraId="12EBA32E" w14:textId="77777777" w:rsidR="004B77AE" w:rsidRDefault="004B77AE" w:rsidP="00604625">
            <w:pPr>
              <w:rPr>
                <w:sz w:val="20"/>
                <w:szCs w:val="20"/>
              </w:rPr>
            </w:pPr>
          </w:p>
        </w:tc>
      </w:tr>
    </w:tbl>
    <w:p w14:paraId="48E2B8B2" w14:textId="77777777" w:rsidR="004B77AE" w:rsidRDefault="004B77AE" w:rsidP="004B77AE">
      <w:pPr>
        <w:spacing w:line="360" w:lineRule="auto"/>
        <w:jc w:val="both"/>
      </w:pPr>
    </w:p>
    <w:p w14:paraId="3CD463E6" w14:textId="77777777" w:rsidR="004B77AE" w:rsidRDefault="004B77AE" w:rsidP="004B77AE">
      <w:pPr>
        <w:spacing w:line="360" w:lineRule="auto"/>
        <w:jc w:val="both"/>
        <w:rPr>
          <w:b/>
          <w:sz w:val="28"/>
          <w:szCs w:val="28"/>
          <w:u w:val="single"/>
        </w:rPr>
      </w:pPr>
      <w:r>
        <w:rPr>
          <w:b/>
          <w:sz w:val="28"/>
          <w:szCs w:val="28"/>
          <w:u w:val="single"/>
        </w:rPr>
        <w:lastRenderedPageBreak/>
        <w:t>Test Case - 3</w:t>
      </w:r>
    </w:p>
    <w:tbl>
      <w:tblPr>
        <w:tblW w:w="9350" w:type="dxa"/>
        <w:tblLayout w:type="fixed"/>
        <w:tblLook w:val="0400" w:firstRow="0" w:lastRow="0" w:firstColumn="0" w:lastColumn="0" w:noHBand="0" w:noVBand="1"/>
      </w:tblPr>
      <w:tblGrid>
        <w:gridCol w:w="1271"/>
        <w:gridCol w:w="691"/>
        <w:gridCol w:w="1272"/>
        <w:gridCol w:w="1081"/>
        <w:gridCol w:w="1017"/>
        <w:gridCol w:w="1017"/>
        <w:gridCol w:w="396"/>
        <w:gridCol w:w="447"/>
        <w:gridCol w:w="1262"/>
        <w:gridCol w:w="363"/>
        <w:gridCol w:w="297"/>
        <w:gridCol w:w="236"/>
      </w:tblGrid>
      <w:tr w:rsidR="004B77AE" w14:paraId="7CCEFFB1"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3B094339" w14:textId="77777777" w:rsidR="004B77AE" w:rsidRDefault="004B77AE" w:rsidP="00604625">
            <w:pPr>
              <w:rPr>
                <w:b/>
                <w:sz w:val="22"/>
                <w:szCs w:val="22"/>
              </w:rPr>
            </w:pPr>
            <w:r>
              <w:rPr>
                <w:b/>
              </w:rPr>
              <w:t>Test Case ID</w:t>
            </w:r>
          </w:p>
        </w:tc>
        <w:tc>
          <w:tcPr>
            <w:tcW w:w="1272" w:type="dxa"/>
            <w:tcBorders>
              <w:top w:val="single" w:sz="4" w:space="0" w:color="000000"/>
              <w:left w:val="nil"/>
              <w:bottom w:val="single" w:sz="4" w:space="0" w:color="000000"/>
              <w:right w:val="single" w:sz="4" w:space="0" w:color="000000"/>
            </w:tcBorders>
          </w:tcPr>
          <w:p w14:paraId="6D64C549" w14:textId="77777777" w:rsidR="004B77AE" w:rsidRDefault="004B77AE" w:rsidP="00604625">
            <w:r>
              <w:t>BU_001</w:t>
            </w:r>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4DF16AB8" w14:textId="77777777" w:rsidR="004B77AE" w:rsidRDefault="004B77AE" w:rsidP="00604625">
            <w:pPr>
              <w:rPr>
                <w:b/>
              </w:rPr>
            </w:pPr>
            <w:r>
              <w:rPr>
                <w:b/>
              </w:rPr>
              <w:t>Test Case Description</w:t>
            </w:r>
          </w:p>
        </w:tc>
        <w:tc>
          <w:tcPr>
            <w:tcW w:w="3782" w:type="dxa"/>
            <w:gridSpan w:val="6"/>
            <w:tcBorders>
              <w:top w:val="single" w:sz="4" w:space="0" w:color="000000"/>
              <w:left w:val="nil"/>
              <w:bottom w:val="single" w:sz="4" w:space="0" w:color="000000"/>
              <w:right w:val="single" w:sz="4" w:space="0" w:color="000000"/>
            </w:tcBorders>
          </w:tcPr>
          <w:p w14:paraId="4197EF95" w14:textId="77777777" w:rsidR="004B77AE" w:rsidRDefault="004B77AE" w:rsidP="00604625">
            <w:r>
              <w:t>Test the functionality of displaying usage data on website interface</w:t>
            </w:r>
          </w:p>
        </w:tc>
      </w:tr>
      <w:tr w:rsidR="004B77AE" w14:paraId="789390F6"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2C341DF7" w14:textId="77777777" w:rsidR="004B77AE" w:rsidRDefault="004B77AE" w:rsidP="00604625">
            <w:pPr>
              <w:rPr>
                <w:b/>
              </w:rPr>
            </w:pPr>
            <w:r>
              <w:rPr>
                <w:b/>
              </w:rPr>
              <w:t>Created By</w:t>
            </w:r>
          </w:p>
        </w:tc>
        <w:tc>
          <w:tcPr>
            <w:tcW w:w="1272" w:type="dxa"/>
            <w:tcBorders>
              <w:top w:val="nil"/>
              <w:left w:val="nil"/>
              <w:bottom w:val="single" w:sz="4" w:space="0" w:color="000000"/>
              <w:right w:val="single" w:sz="4" w:space="0" w:color="000000"/>
            </w:tcBorders>
          </w:tcPr>
          <w:p w14:paraId="666E5F86" w14:textId="2E476F79" w:rsidR="004B77AE" w:rsidRDefault="004B77AE" w:rsidP="00604625">
            <w:del w:id="494" w:author="Azfar Tariq" w:date="2024-06-26T22:00:00Z">
              <w:r w:rsidDel="0077233E">
                <w:delText>Usman</w:delText>
              </w:r>
            </w:del>
            <w:ins w:id="495" w:author="Azfar Tariq" w:date="2024-06-26T22:00:00Z">
              <w:r w:rsidR="0077233E">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33538CDE" w14:textId="77777777" w:rsidR="004B77AE" w:rsidRDefault="004B77AE" w:rsidP="00604625">
            <w:pPr>
              <w:rPr>
                <w:b/>
              </w:rPr>
            </w:pPr>
            <w:r>
              <w:rPr>
                <w:b/>
              </w:rPr>
              <w:t>Reviewed By</w:t>
            </w:r>
          </w:p>
        </w:tc>
        <w:tc>
          <w:tcPr>
            <w:tcW w:w="1413" w:type="dxa"/>
            <w:gridSpan w:val="2"/>
            <w:tcBorders>
              <w:top w:val="single" w:sz="4" w:space="0" w:color="000000"/>
              <w:left w:val="nil"/>
              <w:bottom w:val="single" w:sz="4" w:space="0" w:color="000000"/>
              <w:right w:val="single" w:sz="4" w:space="0" w:color="000000"/>
            </w:tcBorders>
          </w:tcPr>
          <w:p w14:paraId="274FFDC9" w14:textId="70DFF496" w:rsidR="004B77AE" w:rsidRDefault="004B77AE" w:rsidP="00604625">
            <w:del w:id="496" w:author="Azfar Tariq" w:date="2024-06-26T22:00:00Z">
              <w:r w:rsidDel="0077233E">
                <w:delText>Jamil</w:delText>
              </w:r>
            </w:del>
            <w:ins w:id="497" w:author="Azfar Tariq" w:date="2024-06-26T22:00:00Z">
              <w:r w:rsidR="0077233E">
                <w:t>Junaid</w:t>
              </w:r>
            </w:ins>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42C7D964" w14:textId="77777777" w:rsidR="004B77AE" w:rsidRDefault="004B77AE" w:rsidP="00604625">
            <w:pPr>
              <w:rPr>
                <w:b/>
              </w:rPr>
            </w:pPr>
            <w:r>
              <w:rPr>
                <w:b/>
              </w:rPr>
              <w:t>Version</w:t>
            </w:r>
          </w:p>
        </w:tc>
        <w:tc>
          <w:tcPr>
            <w:tcW w:w="660" w:type="dxa"/>
            <w:gridSpan w:val="2"/>
            <w:tcBorders>
              <w:top w:val="single" w:sz="4" w:space="0" w:color="000000"/>
              <w:left w:val="nil"/>
              <w:bottom w:val="single" w:sz="4" w:space="0" w:color="000000"/>
              <w:right w:val="single" w:sz="4" w:space="0" w:color="000000"/>
            </w:tcBorders>
          </w:tcPr>
          <w:p w14:paraId="07EBB536" w14:textId="77777777" w:rsidR="004B77AE" w:rsidRDefault="004B77AE" w:rsidP="00604625">
            <w:pPr>
              <w:jc w:val="center"/>
            </w:pPr>
            <w:r>
              <w:t>2.1</w:t>
            </w:r>
          </w:p>
        </w:tc>
      </w:tr>
      <w:tr w:rsidR="004B77AE" w14:paraId="5CF63210" w14:textId="77777777" w:rsidTr="00604625">
        <w:trPr>
          <w:gridAfter w:val="1"/>
          <w:wAfter w:w="236" w:type="dxa"/>
          <w:trHeight w:val="295"/>
        </w:trPr>
        <w:tc>
          <w:tcPr>
            <w:tcW w:w="1271" w:type="dxa"/>
          </w:tcPr>
          <w:p w14:paraId="502D1DFC" w14:textId="77777777" w:rsidR="004B77AE" w:rsidRDefault="004B77AE" w:rsidP="00604625"/>
        </w:tc>
        <w:tc>
          <w:tcPr>
            <w:tcW w:w="691" w:type="dxa"/>
          </w:tcPr>
          <w:p w14:paraId="6DE426AF" w14:textId="77777777" w:rsidR="004B77AE" w:rsidRDefault="004B77AE" w:rsidP="00604625">
            <w:pPr>
              <w:rPr>
                <w:sz w:val="20"/>
                <w:szCs w:val="20"/>
              </w:rPr>
            </w:pPr>
          </w:p>
        </w:tc>
        <w:tc>
          <w:tcPr>
            <w:tcW w:w="1272" w:type="dxa"/>
          </w:tcPr>
          <w:p w14:paraId="64ACF51E" w14:textId="77777777" w:rsidR="004B77AE" w:rsidRDefault="004B77AE" w:rsidP="00604625">
            <w:pPr>
              <w:rPr>
                <w:sz w:val="20"/>
                <w:szCs w:val="20"/>
              </w:rPr>
            </w:pPr>
          </w:p>
        </w:tc>
        <w:tc>
          <w:tcPr>
            <w:tcW w:w="1081" w:type="dxa"/>
          </w:tcPr>
          <w:p w14:paraId="5A446F51" w14:textId="77777777" w:rsidR="004B77AE" w:rsidRDefault="004B77AE" w:rsidP="00604625">
            <w:pPr>
              <w:rPr>
                <w:sz w:val="20"/>
                <w:szCs w:val="20"/>
              </w:rPr>
            </w:pPr>
          </w:p>
        </w:tc>
        <w:tc>
          <w:tcPr>
            <w:tcW w:w="1017" w:type="dxa"/>
          </w:tcPr>
          <w:p w14:paraId="0E6F5417" w14:textId="77777777" w:rsidR="004B77AE" w:rsidRDefault="004B77AE" w:rsidP="00604625">
            <w:pPr>
              <w:rPr>
                <w:sz w:val="20"/>
                <w:szCs w:val="20"/>
              </w:rPr>
            </w:pPr>
          </w:p>
        </w:tc>
        <w:tc>
          <w:tcPr>
            <w:tcW w:w="1017" w:type="dxa"/>
          </w:tcPr>
          <w:p w14:paraId="5FF9ABC7" w14:textId="77777777" w:rsidR="004B77AE" w:rsidRDefault="004B77AE" w:rsidP="00604625">
            <w:pPr>
              <w:rPr>
                <w:sz w:val="20"/>
                <w:szCs w:val="20"/>
              </w:rPr>
            </w:pPr>
          </w:p>
        </w:tc>
        <w:tc>
          <w:tcPr>
            <w:tcW w:w="396" w:type="dxa"/>
          </w:tcPr>
          <w:p w14:paraId="083FDEB1" w14:textId="77777777" w:rsidR="004B77AE" w:rsidRDefault="004B77AE" w:rsidP="00604625">
            <w:pPr>
              <w:rPr>
                <w:sz w:val="20"/>
                <w:szCs w:val="20"/>
              </w:rPr>
            </w:pPr>
          </w:p>
        </w:tc>
        <w:tc>
          <w:tcPr>
            <w:tcW w:w="447" w:type="dxa"/>
          </w:tcPr>
          <w:p w14:paraId="154EE746" w14:textId="77777777" w:rsidR="004B77AE" w:rsidRDefault="004B77AE" w:rsidP="00604625">
            <w:pPr>
              <w:rPr>
                <w:sz w:val="20"/>
                <w:szCs w:val="20"/>
              </w:rPr>
            </w:pPr>
          </w:p>
        </w:tc>
        <w:tc>
          <w:tcPr>
            <w:tcW w:w="1262" w:type="dxa"/>
          </w:tcPr>
          <w:p w14:paraId="0F0B1A09" w14:textId="77777777" w:rsidR="004B77AE" w:rsidRDefault="004B77AE" w:rsidP="00604625">
            <w:pPr>
              <w:rPr>
                <w:sz w:val="20"/>
                <w:szCs w:val="20"/>
              </w:rPr>
            </w:pPr>
          </w:p>
        </w:tc>
        <w:tc>
          <w:tcPr>
            <w:tcW w:w="363" w:type="dxa"/>
          </w:tcPr>
          <w:p w14:paraId="37F28830" w14:textId="77777777" w:rsidR="004B77AE" w:rsidRDefault="004B77AE" w:rsidP="00604625">
            <w:pPr>
              <w:rPr>
                <w:sz w:val="20"/>
                <w:szCs w:val="20"/>
              </w:rPr>
            </w:pPr>
          </w:p>
        </w:tc>
        <w:tc>
          <w:tcPr>
            <w:tcW w:w="297" w:type="dxa"/>
          </w:tcPr>
          <w:p w14:paraId="6E5F66C3" w14:textId="77777777" w:rsidR="004B77AE" w:rsidRDefault="004B77AE" w:rsidP="00604625">
            <w:pPr>
              <w:rPr>
                <w:sz w:val="20"/>
                <w:szCs w:val="20"/>
              </w:rPr>
            </w:pPr>
          </w:p>
        </w:tc>
      </w:tr>
      <w:tr w:rsidR="004B77AE" w:rsidDel="0077233E" w14:paraId="758B3617" w14:textId="77C37450" w:rsidTr="00604625">
        <w:trPr>
          <w:gridAfter w:val="1"/>
          <w:wAfter w:w="236" w:type="dxa"/>
          <w:trHeight w:val="295"/>
          <w:del w:id="498" w:author="Azfar Tariq" w:date="2024-06-26T22:00:00Z"/>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6BEB66F4" w14:textId="11561FC8" w:rsidR="004B77AE" w:rsidDel="0077233E" w:rsidRDefault="004B77AE" w:rsidP="00604625">
            <w:pPr>
              <w:rPr>
                <w:del w:id="499" w:author="Azfar Tariq" w:date="2024-06-26T22:00:00Z"/>
                <w:b/>
                <w:sz w:val="22"/>
                <w:szCs w:val="22"/>
                <w:u w:val="single"/>
              </w:rPr>
            </w:pPr>
            <w:del w:id="500" w:author="Azfar Tariq" w:date="2024-06-26T22:00:00Z">
              <w:r w:rsidDel="0077233E">
                <w:rPr>
                  <w:b/>
                  <w:u w:val="single"/>
                </w:rPr>
                <w:delText>QA Tester’s Log</w:delText>
              </w:r>
            </w:del>
          </w:p>
        </w:tc>
        <w:tc>
          <w:tcPr>
            <w:tcW w:w="4387" w:type="dxa"/>
            <w:gridSpan w:val="4"/>
          </w:tcPr>
          <w:p w14:paraId="40D981FF" w14:textId="21B87BBB" w:rsidR="004B77AE" w:rsidDel="0077233E" w:rsidRDefault="004B77AE" w:rsidP="00604625">
            <w:pPr>
              <w:rPr>
                <w:del w:id="501" w:author="Azfar Tariq" w:date="2024-06-26T22:00:00Z"/>
              </w:rPr>
            </w:pPr>
            <w:del w:id="502" w:author="Azfar Tariq" w:date="2024-06-26T22:00:00Z">
              <w:r w:rsidDel="0077233E">
                <w:delText>Review comments from Jamil incorporate in version 2.1</w:delText>
              </w:r>
            </w:del>
          </w:p>
        </w:tc>
        <w:tc>
          <w:tcPr>
            <w:tcW w:w="396" w:type="dxa"/>
          </w:tcPr>
          <w:p w14:paraId="735CE814" w14:textId="3D6F8B7A" w:rsidR="004B77AE" w:rsidDel="0077233E" w:rsidRDefault="004B77AE" w:rsidP="00604625">
            <w:pPr>
              <w:rPr>
                <w:del w:id="503" w:author="Azfar Tariq" w:date="2024-06-26T22:00:00Z"/>
              </w:rPr>
            </w:pPr>
          </w:p>
        </w:tc>
        <w:tc>
          <w:tcPr>
            <w:tcW w:w="447" w:type="dxa"/>
          </w:tcPr>
          <w:p w14:paraId="4E403C4E" w14:textId="7B46994A" w:rsidR="004B77AE" w:rsidDel="0077233E" w:rsidRDefault="004B77AE" w:rsidP="00604625">
            <w:pPr>
              <w:rPr>
                <w:del w:id="504" w:author="Azfar Tariq" w:date="2024-06-26T22:00:00Z"/>
                <w:sz w:val="20"/>
                <w:szCs w:val="20"/>
              </w:rPr>
            </w:pPr>
          </w:p>
        </w:tc>
        <w:tc>
          <w:tcPr>
            <w:tcW w:w="1262" w:type="dxa"/>
          </w:tcPr>
          <w:p w14:paraId="11564BB0" w14:textId="5E73A125" w:rsidR="004B77AE" w:rsidDel="0077233E" w:rsidRDefault="004B77AE" w:rsidP="00604625">
            <w:pPr>
              <w:rPr>
                <w:del w:id="505" w:author="Azfar Tariq" w:date="2024-06-26T22:00:00Z"/>
                <w:sz w:val="20"/>
                <w:szCs w:val="20"/>
              </w:rPr>
            </w:pPr>
          </w:p>
        </w:tc>
        <w:tc>
          <w:tcPr>
            <w:tcW w:w="363" w:type="dxa"/>
          </w:tcPr>
          <w:p w14:paraId="36A26020" w14:textId="14F9ECA0" w:rsidR="004B77AE" w:rsidDel="0077233E" w:rsidRDefault="004B77AE" w:rsidP="00604625">
            <w:pPr>
              <w:rPr>
                <w:del w:id="506" w:author="Azfar Tariq" w:date="2024-06-26T22:00:00Z"/>
                <w:sz w:val="20"/>
                <w:szCs w:val="20"/>
              </w:rPr>
            </w:pPr>
          </w:p>
        </w:tc>
        <w:tc>
          <w:tcPr>
            <w:tcW w:w="297" w:type="dxa"/>
          </w:tcPr>
          <w:p w14:paraId="0E4E8684" w14:textId="52F763FB" w:rsidR="004B77AE" w:rsidDel="0077233E" w:rsidRDefault="004B77AE" w:rsidP="00604625">
            <w:pPr>
              <w:rPr>
                <w:del w:id="507" w:author="Azfar Tariq" w:date="2024-06-26T22:00:00Z"/>
                <w:sz w:val="20"/>
                <w:szCs w:val="20"/>
              </w:rPr>
            </w:pPr>
          </w:p>
        </w:tc>
      </w:tr>
      <w:tr w:rsidR="004B77AE" w14:paraId="68D12EBD" w14:textId="77777777" w:rsidTr="00604625">
        <w:trPr>
          <w:gridAfter w:val="1"/>
          <w:wAfter w:w="236" w:type="dxa"/>
          <w:trHeight w:val="295"/>
        </w:trPr>
        <w:tc>
          <w:tcPr>
            <w:tcW w:w="1271" w:type="dxa"/>
          </w:tcPr>
          <w:p w14:paraId="78A6FCC6" w14:textId="77777777" w:rsidR="004B77AE" w:rsidRDefault="004B77AE" w:rsidP="00604625">
            <w:pPr>
              <w:rPr>
                <w:sz w:val="20"/>
                <w:szCs w:val="20"/>
              </w:rPr>
            </w:pPr>
          </w:p>
        </w:tc>
        <w:tc>
          <w:tcPr>
            <w:tcW w:w="691" w:type="dxa"/>
          </w:tcPr>
          <w:p w14:paraId="393C31D7" w14:textId="77777777" w:rsidR="004B77AE" w:rsidRDefault="004B77AE" w:rsidP="00604625">
            <w:pPr>
              <w:rPr>
                <w:sz w:val="20"/>
                <w:szCs w:val="20"/>
              </w:rPr>
            </w:pPr>
          </w:p>
        </w:tc>
        <w:tc>
          <w:tcPr>
            <w:tcW w:w="1272" w:type="dxa"/>
          </w:tcPr>
          <w:p w14:paraId="5550CCF6" w14:textId="77777777" w:rsidR="004B77AE" w:rsidRDefault="004B77AE" w:rsidP="00604625">
            <w:pPr>
              <w:rPr>
                <w:sz w:val="20"/>
                <w:szCs w:val="20"/>
              </w:rPr>
            </w:pPr>
          </w:p>
        </w:tc>
        <w:tc>
          <w:tcPr>
            <w:tcW w:w="1081" w:type="dxa"/>
          </w:tcPr>
          <w:p w14:paraId="17D3DAA0" w14:textId="77777777" w:rsidR="004B77AE" w:rsidRDefault="004B77AE" w:rsidP="00604625">
            <w:pPr>
              <w:rPr>
                <w:sz w:val="20"/>
                <w:szCs w:val="20"/>
              </w:rPr>
            </w:pPr>
          </w:p>
        </w:tc>
        <w:tc>
          <w:tcPr>
            <w:tcW w:w="1017" w:type="dxa"/>
          </w:tcPr>
          <w:p w14:paraId="3576FD20" w14:textId="77777777" w:rsidR="004B77AE" w:rsidRDefault="004B77AE" w:rsidP="00604625">
            <w:pPr>
              <w:rPr>
                <w:sz w:val="20"/>
                <w:szCs w:val="20"/>
              </w:rPr>
            </w:pPr>
          </w:p>
        </w:tc>
        <w:tc>
          <w:tcPr>
            <w:tcW w:w="1017" w:type="dxa"/>
          </w:tcPr>
          <w:p w14:paraId="30D975AA" w14:textId="77777777" w:rsidR="004B77AE" w:rsidRDefault="004B77AE" w:rsidP="00604625">
            <w:pPr>
              <w:rPr>
                <w:sz w:val="20"/>
                <w:szCs w:val="20"/>
              </w:rPr>
            </w:pPr>
          </w:p>
        </w:tc>
        <w:tc>
          <w:tcPr>
            <w:tcW w:w="396" w:type="dxa"/>
          </w:tcPr>
          <w:p w14:paraId="2183C7B6" w14:textId="77777777" w:rsidR="004B77AE" w:rsidRDefault="004B77AE" w:rsidP="00604625">
            <w:pPr>
              <w:rPr>
                <w:sz w:val="20"/>
                <w:szCs w:val="20"/>
              </w:rPr>
            </w:pPr>
          </w:p>
        </w:tc>
        <w:tc>
          <w:tcPr>
            <w:tcW w:w="447" w:type="dxa"/>
          </w:tcPr>
          <w:p w14:paraId="5791597F" w14:textId="77777777" w:rsidR="004B77AE" w:rsidRDefault="004B77AE" w:rsidP="00604625">
            <w:pPr>
              <w:rPr>
                <w:sz w:val="20"/>
                <w:szCs w:val="20"/>
              </w:rPr>
            </w:pPr>
          </w:p>
        </w:tc>
        <w:tc>
          <w:tcPr>
            <w:tcW w:w="1262" w:type="dxa"/>
          </w:tcPr>
          <w:p w14:paraId="7E2348CE" w14:textId="77777777" w:rsidR="004B77AE" w:rsidRDefault="004B77AE" w:rsidP="00604625">
            <w:pPr>
              <w:rPr>
                <w:sz w:val="20"/>
                <w:szCs w:val="20"/>
              </w:rPr>
            </w:pPr>
          </w:p>
        </w:tc>
        <w:tc>
          <w:tcPr>
            <w:tcW w:w="363" w:type="dxa"/>
          </w:tcPr>
          <w:p w14:paraId="2AAD07B7" w14:textId="77777777" w:rsidR="004B77AE" w:rsidRDefault="004B77AE" w:rsidP="00604625">
            <w:pPr>
              <w:rPr>
                <w:sz w:val="20"/>
                <w:szCs w:val="20"/>
              </w:rPr>
            </w:pPr>
          </w:p>
        </w:tc>
        <w:tc>
          <w:tcPr>
            <w:tcW w:w="297" w:type="dxa"/>
          </w:tcPr>
          <w:p w14:paraId="4B0DBB24" w14:textId="77777777" w:rsidR="004B77AE" w:rsidRDefault="004B77AE" w:rsidP="00604625">
            <w:pPr>
              <w:rPr>
                <w:sz w:val="20"/>
                <w:szCs w:val="20"/>
              </w:rPr>
            </w:pPr>
          </w:p>
        </w:tc>
      </w:tr>
      <w:tr w:rsidR="004B77AE" w14:paraId="5270E4D7"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3BFB009F" w14:textId="77777777" w:rsidR="004B77AE" w:rsidRDefault="004B77AE" w:rsidP="00604625">
            <w:pPr>
              <w:rPr>
                <w:b/>
                <w:sz w:val="22"/>
                <w:szCs w:val="22"/>
              </w:rPr>
            </w:pPr>
            <w:r>
              <w:rPr>
                <w:b/>
              </w:rPr>
              <w:t xml:space="preserve">Tester's Name </w:t>
            </w:r>
          </w:p>
        </w:tc>
        <w:tc>
          <w:tcPr>
            <w:tcW w:w="1272" w:type="dxa"/>
            <w:tcBorders>
              <w:top w:val="single" w:sz="4" w:space="0" w:color="000000"/>
              <w:left w:val="single" w:sz="4" w:space="0" w:color="000000"/>
              <w:bottom w:val="single" w:sz="4" w:space="0" w:color="000000"/>
              <w:right w:val="single" w:sz="4" w:space="0" w:color="000000"/>
            </w:tcBorders>
          </w:tcPr>
          <w:p w14:paraId="2753A62F" w14:textId="51D07C7A" w:rsidR="004B77AE" w:rsidRDefault="004B77AE" w:rsidP="00604625">
            <w:del w:id="508" w:author="Azfar Tariq" w:date="2024-06-26T22:00:00Z">
              <w:r w:rsidDel="0077233E">
                <w:delText>Usman</w:delText>
              </w:r>
            </w:del>
            <w:ins w:id="509" w:author="Azfar Tariq" w:date="2024-06-26T22:00:00Z">
              <w:r w:rsidR="0077233E">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4F1B2B6B" w14:textId="77777777" w:rsidR="004B77AE" w:rsidRDefault="004B77AE" w:rsidP="00604625">
            <w:pPr>
              <w:rPr>
                <w:b/>
              </w:rPr>
            </w:pPr>
            <w:r>
              <w:rPr>
                <w:b/>
              </w:rPr>
              <w:t>Date Tested</w:t>
            </w:r>
          </w:p>
        </w:tc>
        <w:tc>
          <w:tcPr>
            <w:tcW w:w="1413" w:type="dxa"/>
            <w:gridSpan w:val="2"/>
            <w:tcBorders>
              <w:top w:val="single" w:sz="4" w:space="0" w:color="000000"/>
              <w:left w:val="single" w:sz="4" w:space="0" w:color="000000"/>
              <w:bottom w:val="single" w:sz="4" w:space="0" w:color="000000"/>
              <w:right w:val="single" w:sz="4" w:space="0" w:color="000000"/>
            </w:tcBorders>
          </w:tcPr>
          <w:p w14:paraId="605D999C" w14:textId="77777777" w:rsidR="004B77AE" w:rsidRDefault="004B77AE" w:rsidP="00604625">
            <w:r>
              <w:t>1-Jan-2017</w:t>
            </w:r>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01DAEB8A" w14:textId="77777777" w:rsidR="004B77AE" w:rsidRDefault="004B77AE" w:rsidP="00604625">
            <w:pPr>
              <w:rPr>
                <w:b/>
              </w:rPr>
            </w:pPr>
            <w:r>
              <w:rPr>
                <w:b/>
              </w:rPr>
              <w:t>Test Case (Pass/Fail/Not Executed)</w:t>
            </w:r>
          </w:p>
        </w:tc>
        <w:tc>
          <w:tcPr>
            <w:tcW w:w="660" w:type="dxa"/>
            <w:gridSpan w:val="2"/>
            <w:tcBorders>
              <w:top w:val="single" w:sz="4" w:space="0" w:color="000000"/>
              <w:left w:val="single" w:sz="4" w:space="0" w:color="000000"/>
              <w:bottom w:val="single" w:sz="4" w:space="0" w:color="000000"/>
              <w:right w:val="single" w:sz="4" w:space="0" w:color="000000"/>
            </w:tcBorders>
          </w:tcPr>
          <w:p w14:paraId="468AB5E5" w14:textId="77777777" w:rsidR="004B77AE" w:rsidRDefault="004B77AE" w:rsidP="00604625">
            <w:r>
              <w:t>Pass</w:t>
            </w:r>
          </w:p>
        </w:tc>
      </w:tr>
      <w:tr w:rsidR="004B77AE" w14:paraId="765A8CF7" w14:textId="77777777" w:rsidTr="00604625">
        <w:trPr>
          <w:gridAfter w:val="1"/>
          <w:wAfter w:w="236" w:type="dxa"/>
          <w:trHeight w:val="295"/>
        </w:trPr>
        <w:tc>
          <w:tcPr>
            <w:tcW w:w="1271" w:type="dxa"/>
          </w:tcPr>
          <w:p w14:paraId="5007E3FF" w14:textId="77777777" w:rsidR="004B77AE" w:rsidRDefault="004B77AE" w:rsidP="00604625"/>
        </w:tc>
        <w:tc>
          <w:tcPr>
            <w:tcW w:w="691" w:type="dxa"/>
          </w:tcPr>
          <w:p w14:paraId="59C289F2" w14:textId="77777777" w:rsidR="004B77AE" w:rsidRDefault="004B77AE" w:rsidP="00604625">
            <w:pPr>
              <w:rPr>
                <w:sz w:val="20"/>
                <w:szCs w:val="20"/>
              </w:rPr>
            </w:pPr>
          </w:p>
        </w:tc>
        <w:tc>
          <w:tcPr>
            <w:tcW w:w="1272" w:type="dxa"/>
          </w:tcPr>
          <w:p w14:paraId="173300BA" w14:textId="77777777" w:rsidR="004B77AE" w:rsidRDefault="004B77AE" w:rsidP="00604625">
            <w:pPr>
              <w:rPr>
                <w:sz w:val="20"/>
                <w:szCs w:val="20"/>
              </w:rPr>
            </w:pPr>
          </w:p>
        </w:tc>
        <w:tc>
          <w:tcPr>
            <w:tcW w:w="1081" w:type="dxa"/>
          </w:tcPr>
          <w:p w14:paraId="1AAFA40F" w14:textId="77777777" w:rsidR="004B77AE" w:rsidRDefault="004B77AE" w:rsidP="00604625">
            <w:pPr>
              <w:rPr>
                <w:sz w:val="20"/>
                <w:szCs w:val="20"/>
              </w:rPr>
            </w:pPr>
          </w:p>
        </w:tc>
        <w:tc>
          <w:tcPr>
            <w:tcW w:w="1017" w:type="dxa"/>
          </w:tcPr>
          <w:p w14:paraId="5F3587AC" w14:textId="77777777" w:rsidR="004B77AE" w:rsidRDefault="004B77AE" w:rsidP="00604625">
            <w:pPr>
              <w:rPr>
                <w:sz w:val="20"/>
                <w:szCs w:val="20"/>
              </w:rPr>
            </w:pPr>
          </w:p>
        </w:tc>
        <w:tc>
          <w:tcPr>
            <w:tcW w:w="1017" w:type="dxa"/>
          </w:tcPr>
          <w:p w14:paraId="23A2C27A" w14:textId="77777777" w:rsidR="004B77AE" w:rsidRDefault="004B77AE" w:rsidP="00604625">
            <w:pPr>
              <w:rPr>
                <w:sz w:val="20"/>
                <w:szCs w:val="20"/>
              </w:rPr>
            </w:pPr>
          </w:p>
        </w:tc>
        <w:tc>
          <w:tcPr>
            <w:tcW w:w="396" w:type="dxa"/>
          </w:tcPr>
          <w:p w14:paraId="360B98DD" w14:textId="77777777" w:rsidR="004B77AE" w:rsidRDefault="004B77AE" w:rsidP="00604625">
            <w:pPr>
              <w:rPr>
                <w:sz w:val="20"/>
                <w:szCs w:val="20"/>
              </w:rPr>
            </w:pPr>
          </w:p>
        </w:tc>
        <w:tc>
          <w:tcPr>
            <w:tcW w:w="447" w:type="dxa"/>
          </w:tcPr>
          <w:p w14:paraId="75F42841" w14:textId="77777777" w:rsidR="004B77AE" w:rsidRDefault="004B77AE" w:rsidP="00604625">
            <w:pPr>
              <w:rPr>
                <w:sz w:val="20"/>
                <w:szCs w:val="20"/>
              </w:rPr>
            </w:pPr>
          </w:p>
        </w:tc>
        <w:tc>
          <w:tcPr>
            <w:tcW w:w="1262" w:type="dxa"/>
          </w:tcPr>
          <w:p w14:paraId="32B93AE1" w14:textId="77777777" w:rsidR="004B77AE" w:rsidRDefault="004B77AE" w:rsidP="00604625">
            <w:pPr>
              <w:rPr>
                <w:sz w:val="20"/>
                <w:szCs w:val="20"/>
              </w:rPr>
            </w:pPr>
          </w:p>
        </w:tc>
        <w:tc>
          <w:tcPr>
            <w:tcW w:w="363" w:type="dxa"/>
          </w:tcPr>
          <w:p w14:paraId="0714878F" w14:textId="77777777" w:rsidR="004B77AE" w:rsidRDefault="004B77AE" w:rsidP="00604625">
            <w:pPr>
              <w:rPr>
                <w:sz w:val="20"/>
                <w:szCs w:val="20"/>
              </w:rPr>
            </w:pPr>
          </w:p>
        </w:tc>
        <w:tc>
          <w:tcPr>
            <w:tcW w:w="297" w:type="dxa"/>
          </w:tcPr>
          <w:p w14:paraId="39A126CE" w14:textId="77777777" w:rsidR="004B77AE" w:rsidRDefault="004B77AE" w:rsidP="00604625">
            <w:pPr>
              <w:rPr>
                <w:sz w:val="20"/>
                <w:szCs w:val="20"/>
              </w:rPr>
            </w:pPr>
          </w:p>
        </w:tc>
      </w:tr>
      <w:tr w:rsidR="004B77AE" w14:paraId="0C087ADB"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0ADEE1A9" w14:textId="77777777" w:rsidR="004B77AE" w:rsidRDefault="004B77AE" w:rsidP="00604625">
            <w:pPr>
              <w:jc w:val="center"/>
              <w:rPr>
                <w:b/>
                <w:sz w:val="22"/>
                <w:szCs w:val="22"/>
              </w:rPr>
            </w:pPr>
            <w:r>
              <w:rPr>
                <w:b/>
              </w:rPr>
              <w:t>S #</w:t>
            </w:r>
          </w:p>
        </w:tc>
        <w:tc>
          <w:tcPr>
            <w:tcW w:w="3044" w:type="dxa"/>
            <w:gridSpan w:val="3"/>
            <w:tcBorders>
              <w:top w:val="single" w:sz="4" w:space="0" w:color="B2B2B2"/>
              <w:left w:val="nil"/>
              <w:bottom w:val="single" w:sz="4" w:space="0" w:color="B2B2B2"/>
              <w:right w:val="single" w:sz="4" w:space="0" w:color="B2B2B2"/>
            </w:tcBorders>
            <w:shd w:val="clear" w:color="auto" w:fill="FFFFCC"/>
          </w:tcPr>
          <w:p w14:paraId="2383C2AC" w14:textId="77777777" w:rsidR="004B77AE" w:rsidRDefault="004B77AE" w:rsidP="00604625">
            <w:pPr>
              <w:rPr>
                <w:b/>
              </w:rPr>
            </w:pPr>
            <w:r>
              <w:rPr>
                <w:b/>
              </w:rPr>
              <w:t>Prerequisites:</w:t>
            </w:r>
          </w:p>
        </w:tc>
        <w:tc>
          <w:tcPr>
            <w:tcW w:w="1017" w:type="dxa"/>
          </w:tcPr>
          <w:p w14:paraId="10D015C2" w14:textId="77777777" w:rsidR="004B77AE" w:rsidRDefault="004B77AE" w:rsidP="00604625">
            <w:pPr>
              <w:rPr>
                <w:b/>
              </w:rPr>
            </w:pPr>
          </w:p>
        </w:tc>
        <w:tc>
          <w:tcPr>
            <w:tcW w:w="1017" w:type="dxa"/>
            <w:tcBorders>
              <w:top w:val="single" w:sz="4" w:space="0" w:color="B2B2B2"/>
              <w:left w:val="single" w:sz="4" w:space="0" w:color="B2B2B2"/>
              <w:bottom w:val="single" w:sz="4" w:space="0" w:color="B2B2B2"/>
              <w:right w:val="single" w:sz="4" w:space="0" w:color="B2B2B2"/>
            </w:tcBorders>
            <w:shd w:val="clear" w:color="auto" w:fill="FFFFCC"/>
          </w:tcPr>
          <w:p w14:paraId="19DF5BB7" w14:textId="77777777" w:rsidR="004B77AE" w:rsidRDefault="004B77AE" w:rsidP="00604625">
            <w:pPr>
              <w:jc w:val="center"/>
              <w:rPr>
                <w:b/>
                <w:sz w:val="22"/>
                <w:szCs w:val="22"/>
              </w:rPr>
            </w:pPr>
            <w:r>
              <w:rPr>
                <w:b/>
              </w:rPr>
              <w:t>S #</w:t>
            </w:r>
          </w:p>
        </w:tc>
        <w:tc>
          <w:tcPr>
            <w:tcW w:w="2765" w:type="dxa"/>
            <w:gridSpan w:val="5"/>
            <w:tcBorders>
              <w:top w:val="single" w:sz="4" w:space="0" w:color="B2B2B2"/>
              <w:left w:val="nil"/>
              <w:bottom w:val="single" w:sz="4" w:space="0" w:color="B2B2B2"/>
              <w:right w:val="single" w:sz="4" w:space="0" w:color="B2B2B2"/>
            </w:tcBorders>
            <w:shd w:val="clear" w:color="auto" w:fill="FFFFCC"/>
          </w:tcPr>
          <w:p w14:paraId="28CE43B7" w14:textId="77777777" w:rsidR="004B77AE" w:rsidRDefault="004B77AE" w:rsidP="00604625">
            <w:pPr>
              <w:rPr>
                <w:b/>
              </w:rPr>
            </w:pPr>
            <w:r>
              <w:rPr>
                <w:b/>
              </w:rPr>
              <w:t>Test Data</w:t>
            </w:r>
          </w:p>
        </w:tc>
      </w:tr>
      <w:tr w:rsidR="004B77AE" w14:paraId="42CDBE34" w14:textId="77777777" w:rsidTr="00604625">
        <w:trPr>
          <w:gridAfter w:val="1"/>
          <w:wAfter w:w="236" w:type="dxa"/>
          <w:trHeight w:val="295"/>
        </w:trPr>
        <w:tc>
          <w:tcPr>
            <w:tcW w:w="1271" w:type="dxa"/>
            <w:tcBorders>
              <w:top w:val="single" w:sz="4" w:space="0" w:color="000000"/>
              <w:left w:val="single" w:sz="4" w:space="0" w:color="000000"/>
              <w:bottom w:val="single" w:sz="4" w:space="0" w:color="000000"/>
              <w:right w:val="single" w:sz="4" w:space="0" w:color="000000"/>
            </w:tcBorders>
          </w:tcPr>
          <w:p w14:paraId="3C5DDFF4" w14:textId="77777777" w:rsidR="004B77AE" w:rsidRDefault="004B77AE" w:rsidP="00604625">
            <w:pPr>
              <w:jc w:val="center"/>
            </w:pPr>
            <w:r>
              <w:t>1</w:t>
            </w:r>
          </w:p>
        </w:tc>
        <w:tc>
          <w:tcPr>
            <w:tcW w:w="3044" w:type="dxa"/>
            <w:gridSpan w:val="3"/>
            <w:tcBorders>
              <w:top w:val="single" w:sz="4" w:space="0" w:color="000000"/>
              <w:left w:val="nil"/>
              <w:bottom w:val="single" w:sz="4" w:space="0" w:color="000000"/>
              <w:right w:val="single" w:sz="4" w:space="0" w:color="000000"/>
            </w:tcBorders>
          </w:tcPr>
          <w:p w14:paraId="7865568C" w14:textId="77777777" w:rsidR="004B77AE" w:rsidRDefault="004B77AE" w:rsidP="00604625">
            <w:r>
              <w:t>System is operational</w:t>
            </w:r>
          </w:p>
        </w:tc>
        <w:tc>
          <w:tcPr>
            <w:tcW w:w="1017" w:type="dxa"/>
          </w:tcPr>
          <w:p w14:paraId="62B640ED" w14:textId="77777777" w:rsidR="004B77AE" w:rsidRDefault="004B77AE" w:rsidP="00604625"/>
        </w:tc>
        <w:tc>
          <w:tcPr>
            <w:tcW w:w="1017" w:type="dxa"/>
            <w:tcBorders>
              <w:top w:val="single" w:sz="4" w:space="0" w:color="000000"/>
              <w:left w:val="single" w:sz="4" w:space="0" w:color="000000"/>
              <w:bottom w:val="single" w:sz="4" w:space="0" w:color="000000"/>
              <w:right w:val="single" w:sz="4" w:space="0" w:color="000000"/>
            </w:tcBorders>
          </w:tcPr>
          <w:p w14:paraId="04E5BEE9" w14:textId="77777777" w:rsidR="004B77AE" w:rsidRDefault="004B77AE" w:rsidP="00604625">
            <w:pPr>
              <w:jc w:val="center"/>
              <w:rPr>
                <w:sz w:val="22"/>
                <w:szCs w:val="22"/>
              </w:rPr>
            </w:pPr>
            <w:r>
              <w:rPr>
                <w:sz w:val="22"/>
                <w:szCs w:val="22"/>
              </w:rPr>
              <w:t>1</w:t>
            </w:r>
          </w:p>
        </w:tc>
        <w:tc>
          <w:tcPr>
            <w:tcW w:w="2765" w:type="dxa"/>
            <w:gridSpan w:val="5"/>
            <w:tcBorders>
              <w:top w:val="single" w:sz="4" w:space="0" w:color="000000"/>
              <w:left w:val="nil"/>
              <w:bottom w:val="single" w:sz="4" w:space="0" w:color="000000"/>
              <w:right w:val="single" w:sz="4" w:space="0" w:color="000000"/>
            </w:tcBorders>
          </w:tcPr>
          <w:p w14:paraId="7CD998F4" w14:textId="77777777" w:rsidR="004B77AE" w:rsidRDefault="004B77AE" w:rsidP="00604625">
            <w:r>
              <w:t>Sample usage data</w:t>
            </w:r>
          </w:p>
        </w:tc>
      </w:tr>
      <w:tr w:rsidR="004B77AE" w14:paraId="6036D250" w14:textId="77777777" w:rsidTr="00604625">
        <w:trPr>
          <w:gridAfter w:val="1"/>
          <w:wAfter w:w="236" w:type="dxa"/>
          <w:trHeight w:val="295"/>
        </w:trPr>
        <w:tc>
          <w:tcPr>
            <w:tcW w:w="1271" w:type="dxa"/>
            <w:tcBorders>
              <w:top w:val="nil"/>
              <w:left w:val="single" w:sz="4" w:space="0" w:color="000000"/>
              <w:bottom w:val="single" w:sz="4" w:space="0" w:color="000000"/>
              <w:right w:val="single" w:sz="4" w:space="0" w:color="000000"/>
            </w:tcBorders>
          </w:tcPr>
          <w:p w14:paraId="6A06AA94" w14:textId="77777777" w:rsidR="004B77AE" w:rsidRDefault="004B77AE" w:rsidP="00604625">
            <w:pPr>
              <w:jc w:val="center"/>
            </w:pPr>
            <w:r>
              <w:t>2</w:t>
            </w:r>
          </w:p>
        </w:tc>
        <w:tc>
          <w:tcPr>
            <w:tcW w:w="3044" w:type="dxa"/>
            <w:gridSpan w:val="3"/>
            <w:tcBorders>
              <w:top w:val="single" w:sz="4" w:space="0" w:color="000000"/>
              <w:left w:val="nil"/>
              <w:bottom w:val="single" w:sz="4" w:space="0" w:color="000000"/>
              <w:right w:val="single" w:sz="4" w:space="0" w:color="000000"/>
            </w:tcBorders>
          </w:tcPr>
          <w:p w14:paraId="1CCAD9DE" w14:textId="77777777" w:rsidR="004B77AE" w:rsidRDefault="004B77AE" w:rsidP="00604625">
            <w:r>
              <w:t>Usage data is being stored in database</w:t>
            </w:r>
          </w:p>
        </w:tc>
        <w:tc>
          <w:tcPr>
            <w:tcW w:w="1017" w:type="dxa"/>
          </w:tcPr>
          <w:p w14:paraId="2D14D4EB" w14:textId="77777777" w:rsidR="004B77AE" w:rsidRDefault="004B77AE" w:rsidP="00604625"/>
        </w:tc>
        <w:tc>
          <w:tcPr>
            <w:tcW w:w="1017" w:type="dxa"/>
            <w:tcBorders>
              <w:top w:val="nil"/>
              <w:left w:val="single" w:sz="4" w:space="0" w:color="000000"/>
              <w:bottom w:val="single" w:sz="4" w:space="0" w:color="000000"/>
              <w:right w:val="single" w:sz="4" w:space="0" w:color="000000"/>
            </w:tcBorders>
          </w:tcPr>
          <w:p w14:paraId="133908DA" w14:textId="77777777" w:rsidR="004B77AE" w:rsidRDefault="004B77AE" w:rsidP="00604625">
            <w:pPr>
              <w:jc w:val="center"/>
              <w:rPr>
                <w:sz w:val="22"/>
                <w:szCs w:val="22"/>
              </w:rPr>
            </w:pPr>
            <w:r>
              <w:t>2</w:t>
            </w:r>
          </w:p>
        </w:tc>
        <w:tc>
          <w:tcPr>
            <w:tcW w:w="2765" w:type="dxa"/>
            <w:gridSpan w:val="5"/>
            <w:tcBorders>
              <w:top w:val="single" w:sz="4" w:space="0" w:color="000000"/>
              <w:left w:val="nil"/>
              <w:bottom w:val="single" w:sz="4" w:space="0" w:color="000000"/>
              <w:right w:val="single" w:sz="4" w:space="0" w:color="000000"/>
            </w:tcBorders>
          </w:tcPr>
          <w:p w14:paraId="0E153FA2" w14:textId="77777777" w:rsidR="004B77AE" w:rsidRDefault="004B77AE" w:rsidP="00604625"/>
        </w:tc>
      </w:tr>
      <w:tr w:rsidR="004B77AE" w14:paraId="3F2CC983" w14:textId="77777777" w:rsidTr="00604625">
        <w:trPr>
          <w:gridAfter w:val="1"/>
          <w:wAfter w:w="236" w:type="dxa"/>
          <w:trHeight w:val="295"/>
        </w:trPr>
        <w:tc>
          <w:tcPr>
            <w:tcW w:w="1271" w:type="dxa"/>
          </w:tcPr>
          <w:p w14:paraId="322F2433" w14:textId="77777777" w:rsidR="004B77AE" w:rsidRDefault="004B77AE" w:rsidP="00604625"/>
        </w:tc>
        <w:tc>
          <w:tcPr>
            <w:tcW w:w="691" w:type="dxa"/>
          </w:tcPr>
          <w:p w14:paraId="558C89E6" w14:textId="77777777" w:rsidR="004B77AE" w:rsidRDefault="004B77AE" w:rsidP="00604625">
            <w:pPr>
              <w:rPr>
                <w:sz w:val="20"/>
                <w:szCs w:val="20"/>
              </w:rPr>
            </w:pPr>
          </w:p>
        </w:tc>
        <w:tc>
          <w:tcPr>
            <w:tcW w:w="1272" w:type="dxa"/>
          </w:tcPr>
          <w:p w14:paraId="0B932070" w14:textId="77777777" w:rsidR="004B77AE" w:rsidRDefault="004B77AE" w:rsidP="00604625">
            <w:pPr>
              <w:rPr>
                <w:sz w:val="20"/>
                <w:szCs w:val="20"/>
              </w:rPr>
            </w:pPr>
          </w:p>
        </w:tc>
        <w:tc>
          <w:tcPr>
            <w:tcW w:w="1081" w:type="dxa"/>
          </w:tcPr>
          <w:p w14:paraId="26502109" w14:textId="77777777" w:rsidR="004B77AE" w:rsidRDefault="004B77AE" w:rsidP="00604625">
            <w:pPr>
              <w:rPr>
                <w:sz w:val="20"/>
                <w:szCs w:val="20"/>
              </w:rPr>
            </w:pPr>
          </w:p>
        </w:tc>
        <w:tc>
          <w:tcPr>
            <w:tcW w:w="1017" w:type="dxa"/>
          </w:tcPr>
          <w:p w14:paraId="6B102085" w14:textId="77777777" w:rsidR="004B77AE" w:rsidRDefault="004B77AE" w:rsidP="00604625">
            <w:pPr>
              <w:rPr>
                <w:sz w:val="20"/>
                <w:szCs w:val="20"/>
              </w:rPr>
            </w:pPr>
          </w:p>
        </w:tc>
        <w:tc>
          <w:tcPr>
            <w:tcW w:w="1017" w:type="dxa"/>
          </w:tcPr>
          <w:p w14:paraId="64BC8EBE" w14:textId="77777777" w:rsidR="004B77AE" w:rsidRDefault="004B77AE" w:rsidP="00604625">
            <w:pPr>
              <w:rPr>
                <w:sz w:val="20"/>
                <w:szCs w:val="20"/>
              </w:rPr>
            </w:pPr>
          </w:p>
        </w:tc>
        <w:tc>
          <w:tcPr>
            <w:tcW w:w="396" w:type="dxa"/>
          </w:tcPr>
          <w:p w14:paraId="30BCF5C0" w14:textId="77777777" w:rsidR="004B77AE" w:rsidRDefault="004B77AE" w:rsidP="00604625">
            <w:pPr>
              <w:rPr>
                <w:sz w:val="20"/>
                <w:szCs w:val="20"/>
              </w:rPr>
            </w:pPr>
          </w:p>
        </w:tc>
        <w:tc>
          <w:tcPr>
            <w:tcW w:w="447" w:type="dxa"/>
          </w:tcPr>
          <w:p w14:paraId="5C2CA1B6" w14:textId="77777777" w:rsidR="004B77AE" w:rsidRDefault="004B77AE" w:rsidP="00604625">
            <w:pPr>
              <w:rPr>
                <w:sz w:val="20"/>
                <w:szCs w:val="20"/>
              </w:rPr>
            </w:pPr>
          </w:p>
        </w:tc>
        <w:tc>
          <w:tcPr>
            <w:tcW w:w="1262" w:type="dxa"/>
          </w:tcPr>
          <w:p w14:paraId="3744B097" w14:textId="77777777" w:rsidR="004B77AE" w:rsidRDefault="004B77AE" w:rsidP="00604625">
            <w:pPr>
              <w:rPr>
                <w:sz w:val="20"/>
                <w:szCs w:val="20"/>
              </w:rPr>
            </w:pPr>
          </w:p>
        </w:tc>
        <w:tc>
          <w:tcPr>
            <w:tcW w:w="363" w:type="dxa"/>
          </w:tcPr>
          <w:p w14:paraId="613752CA" w14:textId="77777777" w:rsidR="004B77AE" w:rsidRDefault="004B77AE" w:rsidP="00604625">
            <w:pPr>
              <w:rPr>
                <w:sz w:val="20"/>
                <w:szCs w:val="20"/>
              </w:rPr>
            </w:pPr>
          </w:p>
        </w:tc>
        <w:tc>
          <w:tcPr>
            <w:tcW w:w="297" w:type="dxa"/>
          </w:tcPr>
          <w:p w14:paraId="22700998" w14:textId="77777777" w:rsidR="004B77AE" w:rsidRDefault="004B77AE" w:rsidP="00604625">
            <w:pPr>
              <w:rPr>
                <w:sz w:val="20"/>
                <w:szCs w:val="20"/>
              </w:rPr>
            </w:pPr>
          </w:p>
        </w:tc>
      </w:tr>
      <w:tr w:rsidR="004B77AE" w14:paraId="1BC951F0"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343B7065" w14:textId="77777777" w:rsidR="004B77AE" w:rsidRDefault="004B77AE" w:rsidP="00604625">
            <w:pPr>
              <w:rPr>
                <w:b/>
                <w:sz w:val="22"/>
                <w:szCs w:val="22"/>
                <w:u w:val="single"/>
              </w:rPr>
            </w:pPr>
            <w:r>
              <w:rPr>
                <w:b/>
                <w:u w:val="single"/>
              </w:rPr>
              <w:t>Test Scenario</w:t>
            </w:r>
          </w:p>
        </w:tc>
        <w:tc>
          <w:tcPr>
            <w:tcW w:w="5474" w:type="dxa"/>
            <w:gridSpan w:val="6"/>
          </w:tcPr>
          <w:p w14:paraId="6753A94E" w14:textId="77777777" w:rsidR="004B77AE" w:rsidRDefault="004B77AE" w:rsidP="00604625">
            <w:r>
              <w:t>The admin views the usage data for the devices through the website</w:t>
            </w:r>
          </w:p>
        </w:tc>
        <w:tc>
          <w:tcPr>
            <w:tcW w:w="447" w:type="dxa"/>
          </w:tcPr>
          <w:p w14:paraId="0F9314A4" w14:textId="77777777" w:rsidR="004B77AE" w:rsidRDefault="004B77AE" w:rsidP="00604625"/>
        </w:tc>
        <w:tc>
          <w:tcPr>
            <w:tcW w:w="1262" w:type="dxa"/>
          </w:tcPr>
          <w:p w14:paraId="188BA25C" w14:textId="77777777" w:rsidR="004B77AE" w:rsidRDefault="004B77AE" w:rsidP="00604625">
            <w:pPr>
              <w:rPr>
                <w:sz w:val="20"/>
                <w:szCs w:val="20"/>
              </w:rPr>
            </w:pPr>
          </w:p>
        </w:tc>
        <w:tc>
          <w:tcPr>
            <w:tcW w:w="363" w:type="dxa"/>
          </w:tcPr>
          <w:p w14:paraId="3FE0618A" w14:textId="77777777" w:rsidR="004B77AE" w:rsidRDefault="004B77AE" w:rsidP="00604625">
            <w:pPr>
              <w:rPr>
                <w:sz w:val="20"/>
                <w:szCs w:val="20"/>
              </w:rPr>
            </w:pPr>
          </w:p>
        </w:tc>
        <w:tc>
          <w:tcPr>
            <w:tcW w:w="297" w:type="dxa"/>
          </w:tcPr>
          <w:p w14:paraId="1E0AB4DD" w14:textId="77777777" w:rsidR="004B77AE" w:rsidRDefault="004B77AE" w:rsidP="00604625">
            <w:pPr>
              <w:rPr>
                <w:sz w:val="20"/>
                <w:szCs w:val="20"/>
              </w:rPr>
            </w:pPr>
          </w:p>
        </w:tc>
      </w:tr>
      <w:tr w:rsidR="004B77AE" w14:paraId="6A10856F" w14:textId="77777777" w:rsidTr="00604625">
        <w:trPr>
          <w:gridAfter w:val="1"/>
          <w:wAfter w:w="236" w:type="dxa"/>
          <w:trHeight w:val="295"/>
        </w:trPr>
        <w:tc>
          <w:tcPr>
            <w:tcW w:w="1271" w:type="dxa"/>
            <w:vAlign w:val="bottom"/>
          </w:tcPr>
          <w:p w14:paraId="15591AE3" w14:textId="77777777" w:rsidR="004B77AE" w:rsidRDefault="004B77AE" w:rsidP="00604625">
            <w:pPr>
              <w:rPr>
                <w:sz w:val="20"/>
                <w:szCs w:val="20"/>
              </w:rPr>
            </w:pPr>
          </w:p>
        </w:tc>
        <w:tc>
          <w:tcPr>
            <w:tcW w:w="691" w:type="dxa"/>
            <w:vAlign w:val="bottom"/>
          </w:tcPr>
          <w:p w14:paraId="166940DF" w14:textId="77777777" w:rsidR="004B77AE" w:rsidRDefault="004B77AE" w:rsidP="00604625">
            <w:pPr>
              <w:rPr>
                <w:sz w:val="20"/>
                <w:szCs w:val="20"/>
              </w:rPr>
            </w:pPr>
          </w:p>
        </w:tc>
        <w:tc>
          <w:tcPr>
            <w:tcW w:w="1272" w:type="dxa"/>
            <w:vAlign w:val="bottom"/>
          </w:tcPr>
          <w:p w14:paraId="5EEA6CA6" w14:textId="77777777" w:rsidR="004B77AE" w:rsidRDefault="004B77AE" w:rsidP="00604625">
            <w:pPr>
              <w:rPr>
                <w:sz w:val="20"/>
                <w:szCs w:val="20"/>
              </w:rPr>
            </w:pPr>
          </w:p>
        </w:tc>
        <w:tc>
          <w:tcPr>
            <w:tcW w:w="1081" w:type="dxa"/>
            <w:vAlign w:val="bottom"/>
          </w:tcPr>
          <w:p w14:paraId="6256FAA3" w14:textId="77777777" w:rsidR="004B77AE" w:rsidRDefault="004B77AE" w:rsidP="00604625">
            <w:pPr>
              <w:rPr>
                <w:sz w:val="20"/>
                <w:szCs w:val="20"/>
              </w:rPr>
            </w:pPr>
          </w:p>
        </w:tc>
        <w:tc>
          <w:tcPr>
            <w:tcW w:w="1017" w:type="dxa"/>
            <w:vAlign w:val="bottom"/>
          </w:tcPr>
          <w:p w14:paraId="3DDA335B" w14:textId="77777777" w:rsidR="004B77AE" w:rsidRDefault="004B77AE" w:rsidP="00604625">
            <w:pPr>
              <w:rPr>
                <w:sz w:val="20"/>
                <w:szCs w:val="20"/>
              </w:rPr>
            </w:pPr>
          </w:p>
        </w:tc>
        <w:tc>
          <w:tcPr>
            <w:tcW w:w="1017" w:type="dxa"/>
            <w:vAlign w:val="bottom"/>
          </w:tcPr>
          <w:p w14:paraId="76F0F25D" w14:textId="77777777" w:rsidR="004B77AE" w:rsidRDefault="004B77AE" w:rsidP="00604625">
            <w:pPr>
              <w:rPr>
                <w:sz w:val="20"/>
                <w:szCs w:val="20"/>
              </w:rPr>
            </w:pPr>
          </w:p>
        </w:tc>
        <w:tc>
          <w:tcPr>
            <w:tcW w:w="396" w:type="dxa"/>
            <w:vAlign w:val="bottom"/>
          </w:tcPr>
          <w:p w14:paraId="148EBE7E" w14:textId="77777777" w:rsidR="004B77AE" w:rsidRDefault="004B77AE" w:rsidP="00604625">
            <w:pPr>
              <w:rPr>
                <w:sz w:val="20"/>
                <w:szCs w:val="20"/>
              </w:rPr>
            </w:pPr>
          </w:p>
        </w:tc>
        <w:tc>
          <w:tcPr>
            <w:tcW w:w="447" w:type="dxa"/>
            <w:vAlign w:val="bottom"/>
          </w:tcPr>
          <w:p w14:paraId="432EA00B" w14:textId="77777777" w:rsidR="004B77AE" w:rsidRDefault="004B77AE" w:rsidP="00604625">
            <w:pPr>
              <w:rPr>
                <w:sz w:val="20"/>
                <w:szCs w:val="20"/>
              </w:rPr>
            </w:pPr>
          </w:p>
        </w:tc>
        <w:tc>
          <w:tcPr>
            <w:tcW w:w="1262" w:type="dxa"/>
            <w:vAlign w:val="bottom"/>
          </w:tcPr>
          <w:p w14:paraId="6EBEAFA4" w14:textId="77777777" w:rsidR="004B77AE" w:rsidRDefault="004B77AE" w:rsidP="00604625">
            <w:pPr>
              <w:rPr>
                <w:sz w:val="20"/>
                <w:szCs w:val="20"/>
              </w:rPr>
            </w:pPr>
          </w:p>
        </w:tc>
        <w:tc>
          <w:tcPr>
            <w:tcW w:w="363" w:type="dxa"/>
            <w:vAlign w:val="bottom"/>
          </w:tcPr>
          <w:p w14:paraId="24652B21" w14:textId="77777777" w:rsidR="004B77AE" w:rsidRDefault="004B77AE" w:rsidP="00604625">
            <w:pPr>
              <w:rPr>
                <w:sz w:val="20"/>
                <w:szCs w:val="20"/>
              </w:rPr>
            </w:pPr>
          </w:p>
        </w:tc>
        <w:tc>
          <w:tcPr>
            <w:tcW w:w="297" w:type="dxa"/>
            <w:vAlign w:val="bottom"/>
          </w:tcPr>
          <w:p w14:paraId="583450E7" w14:textId="77777777" w:rsidR="004B77AE" w:rsidRDefault="004B77AE" w:rsidP="00604625">
            <w:pPr>
              <w:rPr>
                <w:sz w:val="20"/>
                <w:szCs w:val="20"/>
              </w:rPr>
            </w:pPr>
          </w:p>
        </w:tc>
      </w:tr>
      <w:tr w:rsidR="004B77AE" w14:paraId="2E04A567" w14:textId="77777777" w:rsidTr="00604625">
        <w:trPr>
          <w:gridAfter w:val="1"/>
          <w:wAfter w:w="236" w:type="dxa"/>
          <w:trHeight w:val="472"/>
        </w:trPr>
        <w:tc>
          <w:tcPr>
            <w:tcW w:w="1271" w:type="dxa"/>
            <w:vMerge w:val="restart"/>
            <w:tcBorders>
              <w:top w:val="single" w:sz="4" w:space="0" w:color="B2B2B2"/>
              <w:left w:val="single" w:sz="4" w:space="0" w:color="B2B2B2"/>
              <w:bottom w:val="single" w:sz="4" w:space="0" w:color="B2B2B2"/>
              <w:right w:val="single" w:sz="4" w:space="0" w:color="B2B2B2"/>
            </w:tcBorders>
            <w:shd w:val="clear" w:color="auto" w:fill="FFFFCC"/>
          </w:tcPr>
          <w:p w14:paraId="16DBD329" w14:textId="77777777" w:rsidR="004B77AE" w:rsidRDefault="004B77AE" w:rsidP="00604625">
            <w:pPr>
              <w:jc w:val="center"/>
              <w:rPr>
                <w:b/>
                <w:sz w:val="22"/>
                <w:szCs w:val="22"/>
              </w:rPr>
            </w:pPr>
            <w:r>
              <w:rPr>
                <w:b/>
              </w:rPr>
              <w:t>Step #</w:t>
            </w:r>
          </w:p>
        </w:tc>
        <w:tc>
          <w:tcPr>
            <w:tcW w:w="1963"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0A408B96" w14:textId="77777777" w:rsidR="004B77AE" w:rsidRDefault="004B77AE" w:rsidP="00604625">
            <w:pPr>
              <w:jc w:val="center"/>
              <w:rPr>
                <w:b/>
              </w:rPr>
            </w:pPr>
            <w:r>
              <w:rPr>
                <w:b/>
              </w:rPr>
              <w:t>Step Details</w:t>
            </w:r>
          </w:p>
        </w:tc>
        <w:tc>
          <w:tcPr>
            <w:tcW w:w="2098"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6937BC1A" w14:textId="77777777" w:rsidR="004B77AE" w:rsidRDefault="004B77AE" w:rsidP="00604625">
            <w:pPr>
              <w:jc w:val="center"/>
              <w:rPr>
                <w:b/>
              </w:rPr>
            </w:pPr>
            <w:r>
              <w:rPr>
                <w:b/>
              </w:rPr>
              <w:t>Expected Results</w:t>
            </w:r>
          </w:p>
        </w:tc>
        <w:tc>
          <w:tcPr>
            <w:tcW w:w="1860"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1A381DA5" w14:textId="77777777" w:rsidR="004B77AE" w:rsidRDefault="004B77AE" w:rsidP="00604625">
            <w:pPr>
              <w:jc w:val="center"/>
              <w:rPr>
                <w:b/>
              </w:rPr>
            </w:pPr>
            <w:r>
              <w:rPr>
                <w:b/>
              </w:rPr>
              <w:t>Actual Results</w:t>
            </w:r>
          </w:p>
        </w:tc>
        <w:tc>
          <w:tcPr>
            <w:tcW w:w="1922"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75D60181" w14:textId="77777777" w:rsidR="004B77AE" w:rsidRDefault="004B77AE" w:rsidP="00604625">
            <w:pPr>
              <w:jc w:val="center"/>
              <w:rPr>
                <w:b/>
              </w:rPr>
            </w:pPr>
            <w:r>
              <w:rPr>
                <w:b/>
              </w:rPr>
              <w:t>Pass / Fail / Not executed / Suspended</w:t>
            </w:r>
          </w:p>
        </w:tc>
      </w:tr>
      <w:tr w:rsidR="004B77AE" w14:paraId="321A8E5B" w14:textId="77777777" w:rsidTr="00604625">
        <w:trPr>
          <w:trHeight w:val="472"/>
        </w:trPr>
        <w:tc>
          <w:tcPr>
            <w:tcW w:w="1271" w:type="dxa"/>
            <w:vMerge/>
            <w:tcBorders>
              <w:top w:val="single" w:sz="4" w:space="0" w:color="B2B2B2"/>
              <w:left w:val="single" w:sz="4" w:space="0" w:color="B2B2B2"/>
              <w:bottom w:val="single" w:sz="4" w:space="0" w:color="B2B2B2"/>
              <w:right w:val="single" w:sz="4" w:space="0" w:color="B2B2B2"/>
            </w:tcBorders>
            <w:shd w:val="clear" w:color="auto" w:fill="FFFFCC"/>
          </w:tcPr>
          <w:p w14:paraId="034A3DDC" w14:textId="77777777" w:rsidR="004B77AE" w:rsidRDefault="004B77AE" w:rsidP="00604625">
            <w:pPr>
              <w:widowControl w:val="0"/>
              <w:pBdr>
                <w:top w:val="nil"/>
                <w:left w:val="nil"/>
                <w:bottom w:val="nil"/>
                <w:right w:val="nil"/>
                <w:between w:val="nil"/>
              </w:pBdr>
              <w:spacing w:line="276" w:lineRule="auto"/>
              <w:rPr>
                <w:b/>
              </w:rPr>
            </w:pPr>
          </w:p>
        </w:tc>
        <w:tc>
          <w:tcPr>
            <w:tcW w:w="1963"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5233C171" w14:textId="77777777" w:rsidR="004B77AE" w:rsidRDefault="004B77AE" w:rsidP="00604625">
            <w:pPr>
              <w:widowControl w:val="0"/>
              <w:pBdr>
                <w:top w:val="nil"/>
                <w:left w:val="nil"/>
                <w:bottom w:val="nil"/>
                <w:right w:val="nil"/>
                <w:between w:val="nil"/>
              </w:pBdr>
              <w:spacing w:line="276" w:lineRule="auto"/>
              <w:rPr>
                <w:b/>
              </w:rPr>
            </w:pPr>
          </w:p>
        </w:tc>
        <w:tc>
          <w:tcPr>
            <w:tcW w:w="2098"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2690DF73" w14:textId="77777777" w:rsidR="004B77AE" w:rsidRDefault="004B77AE" w:rsidP="00604625">
            <w:pPr>
              <w:widowControl w:val="0"/>
              <w:pBdr>
                <w:top w:val="nil"/>
                <w:left w:val="nil"/>
                <w:bottom w:val="nil"/>
                <w:right w:val="nil"/>
                <w:between w:val="nil"/>
              </w:pBdr>
              <w:spacing w:line="276" w:lineRule="auto"/>
              <w:rPr>
                <w:b/>
              </w:rPr>
            </w:pPr>
          </w:p>
        </w:tc>
        <w:tc>
          <w:tcPr>
            <w:tcW w:w="1860"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1ED90FA1" w14:textId="77777777" w:rsidR="004B77AE" w:rsidRDefault="004B77AE" w:rsidP="00604625">
            <w:pPr>
              <w:widowControl w:val="0"/>
              <w:pBdr>
                <w:top w:val="nil"/>
                <w:left w:val="nil"/>
                <w:bottom w:val="nil"/>
                <w:right w:val="nil"/>
                <w:between w:val="nil"/>
              </w:pBdr>
              <w:spacing w:line="276" w:lineRule="auto"/>
              <w:rPr>
                <w:b/>
              </w:rPr>
            </w:pPr>
          </w:p>
        </w:tc>
        <w:tc>
          <w:tcPr>
            <w:tcW w:w="1922"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08394698" w14:textId="77777777" w:rsidR="004B77AE" w:rsidRDefault="004B77AE" w:rsidP="00604625">
            <w:pPr>
              <w:widowControl w:val="0"/>
              <w:pBdr>
                <w:top w:val="nil"/>
                <w:left w:val="nil"/>
                <w:bottom w:val="nil"/>
                <w:right w:val="nil"/>
                <w:between w:val="nil"/>
              </w:pBdr>
              <w:spacing w:line="276" w:lineRule="auto"/>
              <w:rPr>
                <w:b/>
              </w:rPr>
            </w:pPr>
          </w:p>
        </w:tc>
        <w:tc>
          <w:tcPr>
            <w:tcW w:w="236" w:type="dxa"/>
            <w:vAlign w:val="center"/>
          </w:tcPr>
          <w:p w14:paraId="1855E40D" w14:textId="77777777" w:rsidR="004B77AE" w:rsidRDefault="004B77AE" w:rsidP="00604625">
            <w:pPr>
              <w:rPr>
                <w:b/>
              </w:rPr>
            </w:pPr>
          </w:p>
        </w:tc>
      </w:tr>
      <w:tr w:rsidR="004B77AE" w14:paraId="45CAA4E7" w14:textId="77777777" w:rsidTr="00604625">
        <w:trPr>
          <w:trHeight w:val="573"/>
        </w:trPr>
        <w:tc>
          <w:tcPr>
            <w:tcW w:w="1271" w:type="dxa"/>
            <w:tcBorders>
              <w:top w:val="single" w:sz="4" w:space="0" w:color="000000"/>
              <w:left w:val="single" w:sz="4" w:space="0" w:color="000000"/>
              <w:bottom w:val="single" w:sz="4" w:space="0" w:color="000000"/>
              <w:right w:val="single" w:sz="4" w:space="0" w:color="000000"/>
            </w:tcBorders>
          </w:tcPr>
          <w:p w14:paraId="3FD40569" w14:textId="77777777" w:rsidR="004B77AE" w:rsidRDefault="004B77AE" w:rsidP="00604625">
            <w:pPr>
              <w:jc w:val="center"/>
              <w:rPr>
                <w:sz w:val="22"/>
                <w:szCs w:val="22"/>
              </w:rPr>
            </w:pPr>
            <w:r>
              <w:t>1</w:t>
            </w:r>
          </w:p>
        </w:tc>
        <w:tc>
          <w:tcPr>
            <w:tcW w:w="1963" w:type="dxa"/>
            <w:gridSpan w:val="2"/>
            <w:tcBorders>
              <w:top w:val="single" w:sz="4" w:space="0" w:color="000000"/>
              <w:left w:val="nil"/>
              <w:bottom w:val="single" w:sz="4" w:space="0" w:color="000000"/>
              <w:right w:val="single" w:sz="4" w:space="0" w:color="000000"/>
            </w:tcBorders>
          </w:tcPr>
          <w:p w14:paraId="43E06A81" w14:textId="77777777" w:rsidR="004B77AE" w:rsidRDefault="004B77AE" w:rsidP="00604625">
            <w:r>
              <w:t>Navigate to analytics</w:t>
            </w:r>
          </w:p>
        </w:tc>
        <w:tc>
          <w:tcPr>
            <w:tcW w:w="2098" w:type="dxa"/>
            <w:gridSpan w:val="2"/>
            <w:tcBorders>
              <w:top w:val="single" w:sz="4" w:space="0" w:color="000000"/>
              <w:left w:val="nil"/>
              <w:bottom w:val="single" w:sz="4" w:space="0" w:color="000000"/>
              <w:right w:val="single" w:sz="4" w:space="0" w:color="000000"/>
            </w:tcBorders>
          </w:tcPr>
          <w:p w14:paraId="1362BD25" w14:textId="77777777" w:rsidR="004B77AE" w:rsidRDefault="004B77AE" w:rsidP="00604625">
            <w:r>
              <w:t>Page should Open</w:t>
            </w:r>
          </w:p>
        </w:tc>
        <w:tc>
          <w:tcPr>
            <w:tcW w:w="1860" w:type="dxa"/>
            <w:gridSpan w:val="3"/>
            <w:tcBorders>
              <w:top w:val="single" w:sz="4" w:space="0" w:color="000000"/>
              <w:left w:val="nil"/>
              <w:bottom w:val="single" w:sz="4" w:space="0" w:color="000000"/>
              <w:right w:val="single" w:sz="4" w:space="0" w:color="000000"/>
            </w:tcBorders>
          </w:tcPr>
          <w:p w14:paraId="4DFEE598"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46BAD80D" w14:textId="77777777" w:rsidR="004B77AE" w:rsidRDefault="004B77AE" w:rsidP="00604625">
            <w:r>
              <w:t>Pass</w:t>
            </w:r>
          </w:p>
        </w:tc>
        <w:tc>
          <w:tcPr>
            <w:tcW w:w="236" w:type="dxa"/>
            <w:vAlign w:val="center"/>
          </w:tcPr>
          <w:p w14:paraId="08FF50C7" w14:textId="77777777" w:rsidR="004B77AE" w:rsidRDefault="004B77AE" w:rsidP="00604625">
            <w:pPr>
              <w:rPr>
                <w:sz w:val="20"/>
                <w:szCs w:val="20"/>
              </w:rPr>
            </w:pPr>
          </w:p>
        </w:tc>
      </w:tr>
      <w:tr w:rsidR="004B77AE" w14:paraId="41A4B408" w14:textId="77777777" w:rsidTr="00604625">
        <w:trPr>
          <w:trHeight w:val="295"/>
        </w:trPr>
        <w:tc>
          <w:tcPr>
            <w:tcW w:w="1271" w:type="dxa"/>
            <w:tcBorders>
              <w:top w:val="nil"/>
              <w:left w:val="single" w:sz="4" w:space="0" w:color="000000"/>
              <w:bottom w:val="single" w:sz="4" w:space="0" w:color="000000"/>
              <w:right w:val="single" w:sz="4" w:space="0" w:color="000000"/>
            </w:tcBorders>
          </w:tcPr>
          <w:p w14:paraId="0A251E1E" w14:textId="77777777" w:rsidR="004B77AE" w:rsidRDefault="004B77AE" w:rsidP="00604625">
            <w:pPr>
              <w:jc w:val="center"/>
            </w:pPr>
            <w:r>
              <w:t>2</w:t>
            </w:r>
          </w:p>
        </w:tc>
        <w:tc>
          <w:tcPr>
            <w:tcW w:w="1963" w:type="dxa"/>
            <w:gridSpan w:val="2"/>
            <w:tcBorders>
              <w:top w:val="single" w:sz="4" w:space="0" w:color="000000"/>
              <w:left w:val="nil"/>
              <w:bottom w:val="single" w:sz="4" w:space="0" w:color="000000"/>
              <w:right w:val="single" w:sz="4" w:space="0" w:color="000000"/>
            </w:tcBorders>
          </w:tcPr>
          <w:p w14:paraId="4D012377" w14:textId="77777777" w:rsidR="004B77AE" w:rsidRDefault="004B77AE" w:rsidP="00604625">
            <w:r>
              <w:t>Select the smart board</w:t>
            </w:r>
          </w:p>
        </w:tc>
        <w:tc>
          <w:tcPr>
            <w:tcW w:w="2098" w:type="dxa"/>
            <w:gridSpan w:val="2"/>
            <w:tcBorders>
              <w:top w:val="single" w:sz="4" w:space="0" w:color="000000"/>
              <w:left w:val="nil"/>
              <w:bottom w:val="single" w:sz="4" w:space="0" w:color="000000"/>
              <w:right w:val="single" w:sz="4" w:space="0" w:color="000000"/>
            </w:tcBorders>
          </w:tcPr>
          <w:p w14:paraId="3FBA5968" w14:textId="77777777" w:rsidR="004B77AE" w:rsidRDefault="004B77AE" w:rsidP="00604625">
            <w:r>
              <w:t>Data should be displayed</w:t>
            </w:r>
          </w:p>
        </w:tc>
        <w:tc>
          <w:tcPr>
            <w:tcW w:w="1860" w:type="dxa"/>
            <w:gridSpan w:val="3"/>
            <w:tcBorders>
              <w:top w:val="single" w:sz="4" w:space="0" w:color="000000"/>
              <w:left w:val="nil"/>
              <w:bottom w:val="single" w:sz="4" w:space="0" w:color="000000"/>
              <w:right w:val="single" w:sz="4" w:space="0" w:color="000000"/>
            </w:tcBorders>
          </w:tcPr>
          <w:p w14:paraId="6B04C811"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317C137C" w14:textId="77777777" w:rsidR="004B77AE" w:rsidRDefault="004B77AE" w:rsidP="00604625">
            <w:r>
              <w:t>Pass</w:t>
            </w:r>
          </w:p>
        </w:tc>
        <w:tc>
          <w:tcPr>
            <w:tcW w:w="236" w:type="dxa"/>
            <w:vAlign w:val="center"/>
          </w:tcPr>
          <w:p w14:paraId="000457B0" w14:textId="77777777" w:rsidR="004B77AE" w:rsidRDefault="004B77AE" w:rsidP="00604625">
            <w:pPr>
              <w:rPr>
                <w:sz w:val="20"/>
                <w:szCs w:val="20"/>
              </w:rPr>
            </w:pPr>
          </w:p>
        </w:tc>
      </w:tr>
    </w:tbl>
    <w:p w14:paraId="669B807B" w14:textId="77777777" w:rsidR="004B77AE" w:rsidRDefault="004B77AE" w:rsidP="004B77AE">
      <w:pPr>
        <w:spacing w:line="360" w:lineRule="auto"/>
        <w:jc w:val="both"/>
      </w:pPr>
    </w:p>
    <w:p w14:paraId="769CD3C2" w14:textId="77777777" w:rsidR="004B77AE" w:rsidRDefault="004B77AE" w:rsidP="004B77AE">
      <w:pPr>
        <w:spacing w:line="360" w:lineRule="auto"/>
        <w:jc w:val="both"/>
        <w:rPr>
          <w:b/>
          <w:sz w:val="28"/>
          <w:szCs w:val="28"/>
          <w:u w:val="single"/>
        </w:rPr>
      </w:pPr>
      <w:r>
        <w:rPr>
          <w:b/>
          <w:sz w:val="28"/>
          <w:szCs w:val="28"/>
          <w:u w:val="single"/>
        </w:rPr>
        <w:t>Test Case - 4</w:t>
      </w:r>
    </w:p>
    <w:tbl>
      <w:tblPr>
        <w:tblW w:w="9350" w:type="dxa"/>
        <w:tblLayout w:type="fixed"/>
        <w:tblLook w:val="0400" w:firstRow="0" w:lastRow="0" w:firstColumn="0" w:lastColumn="0" w:noHBand="0" w:noVBand="1"/>
      </w:tblPr>
      <w:tblGrid>
        <w:gridCol w:w="1271"/>
        <w:gridCol w:w="691"/>
        <w:gridCol w:w="1272"/>
        <w:gridCol w:w="1081"/>
        <w:gridCol w:w="1017"/>
        <w:gridCol w:w="1017"/>
        <w:gridCol w:w="396"/>
        <w:gridCol w:w="447"/>
        <w:gridCol w:w="1262"/>
        <w:gridCol w:w="363"/>
        <w:gridCol w:w="297"/>
        <w:gridCol w:w="236"/>
      </w:tblGrid>
      <w:tr w:rsidR="004B77AE" w14:paraId="7B099EEA"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7974BAF3" w14:textId="77777777" w:rsidR="004B77AE" w:rsidRDefault="004B77AE" w:rsidP="00604625">
            <w:pPr>
              <w:rPr>
                <w:b/>
                <w:sz w:val="22"/>
                <w:szCs w:val="22"/>
              </w:rPr>
            </w:pPr>
            <w:r>
              <w:rPr>
                <w:b/>
              </w:rPr>
              <w:t>Test Case ID</w:t>
            </w:r>
          </w:p>
        </w:tc>
        <w:tc>
          <w:tcPr>
            <w:tcW w:w="1272" w:type="dxa"/>
            <w:tcBorders>
              <w:top w:val="single" w:sz="4" w:space="0" w:color="000000"/>
              <w:left w:val="nil"/>
              <w:bottom w:val="single" w:sz="4" w:space="0" w:color="000000"/>
              <w:right w:val="single" w:sz="4" w:space="0" w:color="000000"/>
            </w:tcBorders>
          </w:tcPr>
          <w:p w14:paraId="0E34F7B0" w14:textId="77777777" w:rsidR="004B77AE" w:rsidRDefault="004B77AE" w:rsidP="00604625">
            <w:r>
              <w:t>BU_001</w:t>
            </w:r>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210ED4B6" w14:textId="77777777" w:rsidR="004B77AE" w:rsidRDefault="004B77AE" w:rsidP="00604625">
            <w:pPr>
              <w:rPr>
                <w:b/>
              </w:rPr>
            </w:pPr>
            <w:r>
              <w:rPr>
                <w:b/>
              </w:rPr>
              <w:t>Test Case Description</w:t>
            </w:r>
          </w:p>
        </w:tc>
        <w:tc>
          <w:tcPr>
            <w:tcW w:w="3782" w:type="dxa"/>
            <w:gridSpan w:val="6"/>
            <w:tcBorders>
              <w:top w:val="single" w:sz="4" w:space="0" w:color="000000"/>
              <w:left w:val="nil"/>
              <w:bottom w:val="single" w:sz="4" w:space="0" w:color="000000"/>
              <w:right w:val="single" w:sz="4" w:space="0" w:color="000000"/>
            </w:tcBorders>
          </w:tcPr>
          <w:p w14:paraId="5102FF51" w14:textId="77777777" w:rsidR="004B77AE" w:rsidRDefault="004B77AE" w:rsidP="00604625">
            <w:r>
              <w:t>Test the functionality of detecting a human within a ROI using our model</w:t>
            </w:r>
          </w:p>
        </w:tc>
      </w:tr>
      <w:tr w:rsidR="004B77AE" w14:paraId="29152672"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3B2264B4" w14:textId="77777777" w:rsidR="004B77AE" w:rsidRDefault="004B77AE" w:rsidP="00604625">
            <w:pPr>
              <w:rPr>
                <w:b/>
              </w:rPr>
            </w:pPr>
            <w:r>
              <w:rPr>
                <w:b/>
              </w:rPr>
              <w:t>Created By</w:t>
            </w:r>
          </w:p>
        </w:tc>
        <w:tc>
          <w:tcPr>
            <w:tcW w:w="1272" w:type="dxa"/>
            <w:tcBorders>
              <w:top w:val="nil"/>
              <w:left w:val="nil"/>
              <w:bottom w:val="single" w:sz="4" w:space="0" w:color="000000"/>
              <w:right w:val="single" w:sz="4" w:space="0" w:color="000000"/>
            </w:tcBorders>
          </w:tcPr>
          <w:p w14:paraId="317E243C" w14:textId="0F659535" w:rsidR="004B77AE" w:rsidRDefault="004B77AE" w:rsidP="00604625">
            <w:del w:id="510" w:author="Azfar Tariq" w:date="2024-06-26T22:00:00Z">
              <w:r w:rsidDel="00E80325">
                <w:delText>Usman</w:delText>
              </w:r>
            </w:del>
            <w:ins w:id="511" w:author="Azfar Tariq" w:date="2024-06-26T22:00:00Z">
              <w:r w:rsidR="00E80325">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4F40D947" w14:textId="77777777" w:rsidR="004B77AE" w:rsidRDefault="004B77AE" w:rsidP="00604625">
            <w:pPr>
              <w:rPr>
                <w:b/>
              </w:rPr>
            </w:pPr>
            <w:r>
              <w:rPr>
                <w:b/>
              </w:rPr>
              <w:t>Reviewed By</w:t>
            </w:r>
          </w:p>
        </w:tc>
        <w:tc>
          <w:tcPr>
            <w:tcW w:w="1413" w:type="dxa"/>
            <w:gridSpan w:val="2"/>
            <w:tcBorders>
              <w:top w:val="single" w:sz="4" w:space="0" w:color="000000"/>
              <w:left w:val="nil"/>
              <w:bottom w:val="single" w:sz="4" w:space="0" w:color="000000"/>
              <w:right w:val="single" w:sz="4" w:space="0" w:color="000000"/>
            </w:tcBorders>
          </w:tcPr>
          <w:p w14:paraId="05DC5D93" w14:textId="3FD0D06B" w:rsidR="004B77AE" w:rsidRDefault="004B77AE" w:rsidP="00604625">
            <w:del w:id="512" w:author="Azfar Tariq" w:date="2024-06-26T22:00:00Z">
              <w:r w:rsidDel="00E80325">
                <w:delText>Jamil</w:delText>
              </w:r>
            </w:del>
            <w:ins w:id="513" w:author="Azfar Tariq" w:date="2024-06-26T22:00:00Z">
              <w:r w:rsidR="00E80325">
                <w:t>Junaid</w:t>
              </w:r>
            </w:ins>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71FE8FA4" w14:textId="77777777" w:rsidR="004B77AE" w:rsidRDefault="004B77AE" w:rsidP="00604625">
            <w:pPr>
              <w:rPr>
                <w:b/>
              </w:rPr>
            </w:pPr>
            <w:r>
              <w:rPr>
                <w:b/>
              </w:rPr>
              <w:t>Version</w:t>
            </w:r>
          </w:p>
        </w:tc>
        <w:tc>
          <w:tcPr>
            <w:tcW w:w="660" w:type="dxa"/>
            <w:gridSpan w:val="2"/>
            <w:tcBorders>
              <w:top w:val="single" w:sz="4" w:space="0" w:color="000000"/>
              <w:left w:val="nil"/>
              <w:bottom w:val="single" w:sz="4" w:space="0" w:color="000000"/>
              <w:right w:val="single" w:sz="4" w:space="0" w:color="000000"/>
            </w:tcBorders>
          </w:tcPr>
          <w:p w14:paraId="4DD96C1B" w14:textId="77777777" w:rsidR="004B77AE" w:rsidRDefault="004B77AE" w:rsidP="00604625">
            <w:pPr>
              <w:jc w:val="center"/>
            </w:pPr>
            <w:r>
              <w:t>2.1</w:t>
            </w:r>
          </w:p>
        </w:tc>
      </w:tr>
      <w:tr w:rsidR="004B77AE" w14:paraId="2BD36132" w14:textId="77777777" w:rsidTr="00604625">
        <w:trPr>
          <w:gridAfter w:val="1"/>
          <w:wAfter w:w="236" w:type="dxa"/>
          <w:trHeight w:val="295"/>
        </w:trPr>
        <w:tc>
          <w:tcPr>
            <w:tcW w:w="1271" w:type="dxa"/>
          </w:tcPr>
          <w:p w14:paraId="2B70A6B4" w14:textId="77777777" w:rsidR="004B77AE" w:rsidRDefault="004B77AE" w:rsidP="00604625"/>
        </w:tc>
        <w:tc>
          <w:tcPr>
            <w:tcW w:w="691" w:type="dxa"/>
          </w:tcPr>
          <w:p w14:paraId="1BB7FF37" w14:textId="77777777" w:rsidR="004B77AE" w:rsidRDefault="004B77AE" w:rsidP="00604625">
            <w:pPr>
              <w:rPr>
                <w:sz w:val="20"/>
                <w:szCs w:val="20"/>
              </w:rPr>
            </w:pPr>
          </w:p>
        </w:tc>
        <w:tc>
          <w:tcPr>
            <w:tcW w:w="1272" w:type="dxa"/>
          </w:tcPr>
          <w:p w14:paraId="7CC6A0D1" w14:textId="77777777" w:rsidR="004B77AE" w:rsidRDefault="004B77AE" w:rsidP="00604625">
            <w:pPr>
              <w:rPr>
                <w:sz w:val="20"/>
                <w:szCs w:val="20"/>
              </w:rPr>
            </w:pPr>
          </w:p>
        </w:tc>
        <w:tc>
          <w:tcPr>
            <w:tcW w:w="1081" w:type="dxa"/>
          </w:tcPr>
          <w:p w14:paraId="6B1468D6" w14:textId="77777777" w:rsidR="004B77AE" w:rsidRDefault="004B77AE" w:rsidP="00604625">
            <w:pPr>
              <w:rPr>
                <w:sz w:val="20"/>
                <w:szCs w:val="20"/>
              </w:rPr>
            </w:pPr>
          </w:p>
        </w:tc>
        <w:tc>
          <w:tcPr>
            <w:tcW w:w="1017" w:type="dxa"/>
          </w:tcPr>
          <w:p w14:paraId="0906BDC6" w14:textId="77777777" w:rsidR="004B77AE" w:rsidRDefault="004B77AE" w:rsidP="00604625">
            <w:pPr>
              <w:rPr>
                <w:sz w:val="20"/>
                <w:szCs w:val="20"/>
              </w:rPr>
            </w:pPr>
          </w:p>
        </w:tc>
        <w:tc>
          <w:tcPr>
            <w:tcW w:w="1017" w:type="dxa"/>
          </w:tcPr>
          <w:p w14:paraId="62AB1B49" w14:textId="77777777" w:rsidR="004B77AE" w:rsidRDefault="004B77AE" w:rsidP="00604625">
            <w:pPr>
              <w:rPr>
                <w:sz w:val="20"/>
                <w:szCs w:val="20"/>
              </w:rPr>
            </w:pPr>
          </w:p>
        </w:tc>
        <w:tc>
          <w:tcPr>
            <w:tcW w:w="396" w:type="dxa"/>
          </w:tcPr>
          <w:p w14:paraId="5942AEDD" w14:textId="77777777" w:rsidR="004B77AE" w:rsidRDefault="004B77AE" w:rsidP="00604625">
            <w:pPr>
              <w:rPr>
                <w:sz w:val="20"/>
                <w:szCs w:val="20"/>
              </w:rPr>
            </w:pPr>
          </w:p>
        </w:tc>
        <w:tc>
          <w:tcPr>
            <w:tcW w:w="447" w:type="dxa"/>
          </w:tcPr>
          <w:p w14:paraId="6E3B2AFA" w14:textId="77777777" w:rsidR="004B77AE" w:rsidRDefault="004B77AE" w:rsidP="00604625">
            <w:pPr>
              <w:rPr>
                <w:sz w:val="20"/>
                <w:szCs w:val="20"/>
              </w:rPr>
            </w:pPr>
          </w:p>
        </w:tc>
        <w:tc>
          <w:tcPr>
            <w:tcW w:w="1262" w:type="dxa"/>
          </w:tcPr>
          <w:p w14:paraId="6EEC98BA" w14:textId="77777777" w:rsidR="004B77AE" w:rsidRDefault="004B77AE" w:rsidP="00604625">
            <w:pPr>
              <w:rPr>
                <w:sz w:val="20"/>
                <w:szCs w:val="20"/>
              </w:rPr>
            </w:pPr>
          </w:p>
        </w:tc>
        <w:tc>
          <w:tcPr>
            <w:tcW w:w="363" w:type="dxa"/>
          </w:tcPr>
          <w:p w14:paraId="05AC0498" w14:textId="77777777" w:rsidR="004B77AE" w:rsidRDefault="004B77AE" w:rsidP="00604625">
            <w:pPr>
              <w:rPr>
                <w:sz w:val="20"/>
                <w:szCs w:val="20"/>
              </w:rPr>
            </w:pPr>
          </w:p>
        </w:tc>
        <w:tc>
          <w:tcPr>
            <w:tcW w:w="297" w:type="dxa"/>
          </w:tcPr>
          <w:p w14:paraId="3338F9C9" w14:textId="77777777" w:rsidR="004B77AE" w:rsidRDefault="004B77AE" w:rsidP="00604625">
            <w:pPr>
              <w:rPr>
                <w:sz w:val="20"/>
                <w:szCs w:val="20"/>
              </w:rPr>
            </w:pPr>
          </w:p>
        </w:tc>
      </w:tr>
      <w:tr w:rsidR="004B77AE" w:rsidDel="00E80325" w14:paraId="22DCC7F4" w14:textId="6BE0CBEB" w:rsidTr="00604625">
        <w:trPr>
          <w:gridAfter w:val="1"/>
          <w:wAfter w:w="236" w:type="dxa"/>
          <w:trHeight w:val="295"/>
          <w:del w:id="514" w:author="Azfar Tariq" w:date="2024-06-26T22:00:00Z"/>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67449873" w14:textId="38526B5A" w:rsidR="004B77AE" w:rsidDel="00E80325" w:rsidRDefault="004B77AE" w:rsidP="00604625">
            <w:pPr>
              <w:rPr>
                <w:del w:id="515" w:author="Azfar Tariq" w:date="2024-06-26T22:00:00Z"/>
                <w:b/>
                <w:sz w:val="22"/>
                <w:szCs w:val="22"/>
                <w:u w:val="single"/>
              </w:rPr>
            </w:pPr>
            <w:del w:id="516" w:author="Azfar Tariq" w:date="2024-06-26T22:00:00Z">
              <w:r w:rsidDel="00E80325">
                <w:rPr>
                  <w:b/>
                  <w:u w:val="single"/>
                </w:rPr>
                <w:delText>QA Tester’s Log</w:delText>
              </w:r>
            </w:del>
          </w:p>
        </w:tc>
        <w:tc>
          <w:tcPr>
            <w:tcW w:w="4387" w:type="dxa"/>
            <w:gridSpan w:val="4"/>
          </w:tcPr>
          <w:p w14:paraId="4D995316" w14:textId="424884A9" w:rsidR="004B77AE" w:rsidDel="00E80325" w:rsidRDefault="004B77AE" w:rsidP="00604625">
            <w:pPr>
              <w:rPr>
                <w:del w:id="517" w:author="Azfar Tariq" w:date="2024-06-26T22:00:00Z"/>
              </w:rPr>
            </w:pPr>
            <w:del w:id="518" w:author="Azfar Tariq" w:date="2024-06-26T22:00:00Z">
              <w:r w:rsidDel="00E80325">
                <w:delText>Review comments from Jamil incorporate in version 2.1</w:delText>
              </w:r>
            </w:del>
          </w:p>
        </w:tc>
        <w:tc>
          <w:tcPr>
            <w:tcW w:w="396" w:type="dxa"/>
          </w:tcPr>
          <w:p w14:paraId="0E154EA2" w14:textId="73160D13" w:rsidR="004B77AE" w:rsidDel="00E80325" w:rsidRDefault="004B77AE" w:rsidP="00604625">
            <w:pPr>
              <w:rPr>
                <w:del w:id="519" w:author="Azfar Tariq" w:date="2024-06-26T22:00:00Z"/>
              </w:rPr>
            </w:pPr>
          </w:p>
        </w:tc>
        <w:tc>
          <w:tcPr>
            <w:tcW w:w="447" w:type="dxa"/>
          </w:tcPr>
          <w:p w14:paraId="627655F2" w14:textId="30008F42" w:rsidR="004B77AE" w:rsidDel="00E80325" w:rsidRDefault="004B77AE" w:rsidP="00604625">
            <w:pPr>
              <w:rPr>
                <w:del w:id="520" w:author="Azfar Tariq" w:date="2024-06-26T22:00:00Z"/>
                <w:sz w:val="20"/>
                <w:szCs w:val="20"/>
              </w:rPr>
            </w:pPr>
          </w:p>
        </w:tc>
        <w:tc>
          <w:tcPr>
            <w:tcW w:w="1262" w:type="dxa"/>
          </w:tcPr>
          <w:p w14:paraId="70CC0E7C" w14:textId="2084AC79" w:rsidR="004B77AE" w:rsidDel="00E80325" w:rsidRDefault="004B77AE" w:rsidP="00604625">
            <w:pPr>
              <w:rPr>
                <w:del w:id="521" w:author="Azfar Tariq" w:date="2024-06-26T22:00:00Z"/>
                <w:sz w:val="20"/>
                <w:szCs w:val="20"/>
              </w:rPr>
            </w:pPr>
          </w:p>
        </w:tc>
        <w:tc>
          <w:tcPr>
            <w:tcW w:w="363" w:type="dxa"/>
          </w:tcPr>
          <w:p w14:paraId="5F54A8A0" w14:textId="1CD95B1A" w:rsidR="004B77AE" w:rsidDel="00E80325" w:rsidRDefault="004B77AE" w:rsidP="00604625">
            <w:pPr>
              <w:rPr>
                <w:del w:id="522" w:author="Azfar Tariq" w:date="2024-06-26T22:00:00Z"/>
                <w:sz w:val="20"/>
                <w:szCs w:val="20"/>
              </w:rPr>
            </w:pPr>
          </w:p>
        </w:tc>
        <w:tc>
          <w:tcPr>
            <w:tcW w:w="297" w:type="dxa"/>
          </w:tcPr>
          <w:p w14:paraId="4DD5EC73" w14:textId="5988B050" w:rsidR="004B77AE" w:rsidDel="00E80325" w:rsidRDefault="004B77AE" w:rsidP="00604625">
            <w:pPr>
              <w:rPr>
                <w:del w:id="523" w:author="Azfar Tariq" w:date="2024-06-26T22:00:00Z"/>
                <w:sz w:val="20"/>
                <w:szCs w:val="20"/>
              </w:rPr>
            </w:pPr>
          </w:p>
        </w:tc>
      </w:tr>
      <w:tr w:rsidR="004B77AE" w14:paraId="5F292C81" w14:textId="77777777" w:rsidTr="00604625">
        <w:trPr>
          <w:gridAfter w:val="1"/>
          <w:wAfter w:w="236" w:type="dxa"/>
          <w:trHeight w:val="295"/>
        </w:trPr>
        <w:tc>
          <w:tcPr>
            <w:tcW w:w="1271" w:type="dxa"/>
          </w:tcPr>
          <w:p w14:paraId="0AEF9CC2" w14:textId="77777777" w:rsidR="004B77AE" w:rsidRDefault="004B77AE" w:rsidP="00604625">
            <w:pPr>
              <w:rPr>
                <w:sz w:val="20"/>
                <w:szCs w:val="20"/>
              </w:rPr>
            </w:pPr>
          </w:p>
        </w:tc>
        <w:tc>
          <w:tcPr>
            <w:tcW w:w="691" w:type="dxa"/>
          </w:tcPr>
          <w:p w14:paraId="255D6C09" w14:textId="77777777" w:rsidR="004B77AE" w:rsidRDefault="004B77AE" w:rsidP="00604625">
            <w:pPr>
              <w:rPr>
                <w:sz w:val="20"/>
                <w:szCs w:val="20"/>
              </w:rPr>
            </w:pPr>
          </w:p>
        </w:tc>
        <w:tc>
          <w:tcPr>
            <w:tcW w:w="1272" w:type="dxa"/>
          </w:tcPr>
          <w:p w14:paraId="0C065988" w14:textId="77777777" w:rsidR="004B77AE" w:rsidRDefault="004B77AE" w:rsidP="00604625">
            <w:pPr>
              <w:rPr>
                <w:sz w:val="20"/>
                <w:szCs w:val="20"/>
              </w:rPr>
            </w:pPr>
          </w:p>
        </w:tc>
        <w:tc>
          <w:tcPr>
            <w:tcW w:w="1081" w:type="dxa"/>
          </w:tcPr>
          <w:p w14:paraId="6AA57C16" w14:textId="77777777" w:rsidR="004B77AE" w:rsidRDefault="004B77AE" w:rsidP="00604625">
            <w:pPr>
              <w:rPr>
                <w:sz w:val="20"/>
                <w:szCs w:val="20"/>
              </w:rPr>
            </w:pPr>
          </w:p>
        </w:tc>
        <w:tc>
          <w:tcPr>
            <w:tcW w:w="1017" w:type="dxa"/>
          </w:tcPr>
          <w:p w14:paraId="69965558" w14:textId="77777777" w:rsidR="004B77AE" w:rsidRDefault="004B77AE" w:rsidP="00604625">
            <w:pPr>
              <w:rPr>
                <w:sz w:val="20"/>
                <w:szCs w:val="20"/>
              </w:rPr>
            </w:pPr>
          </w:p>
        </w:tc>
        <w:tc>
          <w:tcPr>
            <w:tcW w:w="1017" w:type="dxa"/>
          </w:tcPr>
          <w:p w14:paraId="47550CC0" w14:textId="77777777" w:rsidR="004B77AE" w:rsidRDefault="004B77AE" w:rsidP="00604625">
            <w:pPr>
              <w:rPr>
                <w:sz w:val="20"/>
                <w:szCs w:val="20"/>
              </w:rPr>
            </w:pPr>
          </w:p>
        </w:tc>
        <w:tc>
          <w:tcPr>
            <w:tcW w:w="396" w:type="dxa"/>
          </w:tcPr>
          <w:p w14:paraId="24D6FE4A" w14:textId="77777777" w:rsidR="004B77AE" w:rsidRDefault="004B77AE" w:rsidP="00604625">
            <w:pPr>
              <w:rPr>
                <w:sz w:val="20"/>
                <w:szCs w:val="20"/>
              </w:rPr>
            </w:pPr>
          </w:p>
        </w:tc>
        <w:tc>
          <w:tcPr>
            <w:tcW w:w="447" w:type="dxa"/>
          </w:tcPr>
          <w:p w14:paraId="66E61CDF" w14:textId="77777777" w:rsidR="004B77AE" w:rsidRDefault="004B77AE" w:rsidP="00604625">
            <w:pPr>
              <w:rPr>
                <w:sz w:val="20"/>
                <w:szCs w:val="20"/>
              </w:rPr>
            </w:pPr>
          </w:p>
        </w:tc>
        <w:tc>
          <w:tcPr>
            <w:tcW w:w="1262" w:type="dxa"/>
          </w:tcPr>
          <w:p w14:paraId="24EE7580" w14:textId="77777777" w:rsidR="004B77AE" w:rsidRDefault="004B77AE" w:rsidP="00604625">
            <w:pPr>
              <w:rPr>
                <w:sz w:val="20"/>
                <w:szCs w:val="20"/>
              </w:rPr>
            </w:pPr>
          </w:p>
        </w:tc>
        <w:tc>
          <w:tcPr>
            <w:tcW w:w="363" w:type="dxa"/>
          </w:tcPr>
          <w:p w14:paraId="6B1E64D9" w14:textId="77777777" w:rsidR="004B77AE" w:rsidRDefault="004B77AE" w:rsidP="00604625">
            <w:pPr>
              <w:rPr>
                <w:sz w:val="20"/>
                <w:szCs w:val="20"/>
              </w:rPr>
            </w:pPr>
          </w:p>
        </w:tc>
        <w:tc>
          <w:tcPr>
            <w:tcW w:w="297" w:type="dxa"/>
          </w:tcPr>
          <w:p w14:paraId="080FBF43" w14:textId="77777777" w:rsidR="004B77AE" w:rsidRDefault="004B77AE" w:rsidP="00604625">
            <w:pPr>
              <w:rPr>
                <w:sz w:val="20"/>
                <w:szCs w:val="20"/>
              </w:rPr>
            </w:pPr>
          </w:p>
        </w:tc>
      </w:tr>
      <w:tr w:rsidR="004B77AE" w14:paraId="787DD48E" w14:textId="77777777" w:rsidTr="00604625">
        <w:trPr>
          <w:gridAfter w:val="1"/>
          <w:wAfter w:w="236" w:type="dxa"/>
          <w:trHeight w:val="295"/>
        </w:trPr>
        <w:tc>
          <w:tcPr>
            <w:tcW w:w="1962" w:type="dxa"/>
            <w:gridSpan w:val="2"/>
            <w:tcBorders>
              <w:top w:val="single" w:sz="4" w:space="0" w:color="B2B2B2"/>
              <w:left w:val="single" w:sz="4" w:space="0" w:color="B2B2B2"/>
              <w:bottom w:val="single" w:sz="4" w:space="0" w:color="B2B2B2"/>
              <w:right w:val="single" w:sz="4" w:space="0" w:color="B2B2B2"/>
            </w:tcBorders>
            <w:shd w:val="clear" w:color="auto" w:fill="FFFFCC"/>
          </w:tcPr>
          <w:p w14:paraId="499D2F6C" w14:textId="77777777" w:rsidR="004B77AE" w:rsidRDefault="004B77AE" w:rsidP="00604625">
            <w:pPr>
              <w:rPr>
                <w:b/>
                <w:sz w:val="22"/>
                <w:szCs w:val="22"/>
              </w:rPr>
            </w:pPr>
            <w:r>
              <w:rPr>
                <w:b/>
              </w:rPr>
              <w:t xml:space="preserve">Tester's Name </w:t>
            </w:r>
          </w:p>
        </w:tc>
        <w:tc>
          <w:tcPr>
            <w:tcW w:w="1272" w:type="dxa"/>
            <w:tcBorders>
              <w:top w:val="single" w:sz="4" w:space="0" w:color="000000"/>
              <w:left w:val="single" w:sz="4" w:space="0" w:color="000000"/>
              <w:bottom w:val="single" w:sz="4" w:space="0" w:color="000000"/>
              <w:right w:val="single" w:sz="4" w:space="0" w:color="000000"/>
            </w:tcBorders>
          </w:tcPr>
          <w:p w14:paraId="2E3124EB" w14:textId="04EBC073" w:rsidR="004B77AE" w:rsidRDefault="004B77AE" w:rsidP="00604625">
            <w:del w:id="524" w:author="Azfar Tariq" w:date="2024-06-26T22:00:00Z">
              <w:r w:rsidDel="00E80325">
                <w:delText>Usman</w:delText>
              </w:r>
            </w:del>
            <w:ins w:id="525" w:author="Azfar Tariq" w:date="2024-06-26T22:00:00Z">
              <w:r w:rsidR="00E80325">
                <w:t>Azfar</w:t>
              </w:r>
            </w:ins>
          </w:p>
        </w:tc>
        <w:tc>
          <w:tcPr>
            <w:tcW w:w="2098" w:type="dxa"/>
            <w:gridSpan w:val="2"/>
            <w:tcBorders>
              <w:top w:val="single" w:sz="4" w:space="0" w:color="B2B2B2"/>
              <w:left w:val="single" w:sz="4" w:space="0" w:color="B2B2B2"/>
              <w:bottom w:val="single" w:sz="4" w:space="0" w:color="B2B2B2"/>
              <w:right w:val="single" w:sz="4" w:space="0" w:color="B2B2B2"/>
            </w:tcBorders>
            <w:shd w:val="clear" w:color="auto" w:fill="FFFFCC"/>
          </w:tcPr>
          <w:p w14:paraId="2E620751" w14:textId="77777777" w:rsidR="004B77AE" w:rsidRDefault="004B77AE" w:rsidP="00604625">
            <w:pPr>
              <w:rPr>
                <w:b/>
              </w:rPr>
            </w:pPr>
            <w:r>
              <w:rPr>
                <w:b/>
              </w:rPr>
              <w:t>Date Tested</w:t>
            </w:r>
          </w:p>
        </w:tc>
        <w:tc>
          <w:tcPr>
            <w:tcW w:w="1413" w:type="dxa"/>
            <w:gridSpan w:val="2"/>
            <w:tcBorders>
              <w:top w:val="single" w:sz="4" w:space="0" w:color="000000"/>
              <w:left w:val="single" w:sz="4" w:space="0" w:color="000000"/>
              <w:bottom w:val="single" w:sz="4" w:space="0" w:color="000000"/>
              <w:right w:val="single" w:sz="4" w:space="0" w:color="000000"/>
            </w:tcBorders>
          </w:tcPr>
          <w:p w14:paraId="01BF6DE5" w14:textId="77777777" w:rsidR="004B77AE" w:rsidRDefault="004B77AE" w:rsidP="00604625">
            <w:r>
              <w:t>1-Jan-2017</w:t>
            </w:r>
          </w:p>
        </w:tc>
        <w:tc>
          <w:tcPr>
            <w:tcW w:w="1709" w:type="dxa"/>
            <w:gridSpan w:val="2"/>
            <w:tcBorders>
              <w:top w:val="single" w:sz="4" w:space="0" w:color="B2B2B2"/>
              <w:left w:val="single" w:sz="4" w:space="0" w:color="B2B2B2"/>
              <w:bottom w:val="single" w:sz="4" w:space="0" w:color="B2B2B2"/>
              <w:right w:val="single" w:sz="4" w:space="0" w:color="B2B2B2"/>
            </w:tcBorders>
            <w:shd w:val="clear" w:color="auto" w:fill="FFFFCC"/>
          </w:tcPr>
          <w:p w14:paraId="27E797E6" w14:textId="77777777" w:rsidR="004B77AE" w:rsidRDefault="004B77AE" w:rsidP="00604625">
            <w:pPr>
              <w:rPr>
                <w:b/>
              </w:rPr>
            </w:pPr>
            <w:r>
              <w:rPr>
                <w:b/>
              </w:rPr>
              <w:t>Test Case (Pass/Fail/Not Executed)</w:t>
            </w:r>
          </w:p>
        </w:tc>
        <w:tc>
          <w:tcPr>
            <w:tcW w:w="660" w:type="dxa"/>
            <w:gridSpan w:val="2"/>
            <w:tcBorders>
              <w:top w:val="single" w:sz="4" w:space="0" w:color="000000"/>
              <w:left w:val="single" w:sz="4" w:space="0" w:color="000000"/>
              <w:bottom w:val="single" w:sz="4" w:space="0" w:color="000000"/>
              <w:right w:val="single" w:sz="4" w:space="0" w:color="000000"/>
            </w:tcBorders>
          </w:tcPr>
          <w:p w14:paraId="7ABB24C0" w14:textId="77777777" w:rsidR="004B77AE" w:rsidRDefault="004B77AE" w:rsidP="00604625">
            <w:r>
              <w:t>Pass</w:t>
            </w:r>
          </w:p>
        </w:tc>
      </w:tr>
      <w:tr w:rsidR="004B77AE" w14:paraId="27887B99" w14:textId="77777777" w:rsidTr="00604625">
        <w:trPr>
          <w:gridAfter w:val="1"/>
          <w:wAfter w:w="236" w:type="dxa"/>
          <w:trHeight w:val="295"/>
        </w:trPr>
        <w:tc>
          <w:tcPr>
            <w:tcW w:w="1271" w:type="dxa"/>
          </w:tcPr>
          <w:p w14:paraId="0E5040B4" w14:textId="77777777" w:rsidR="004B77AE" w:rsidRDefault="004B77AE" w:rsidP="00604625"/>
        </w:tc>
        <w:tc>
          <w:tcPr>
            <w:tcW w:w="691" w:type="dxa"/>
          </w:tcPr>
          <w:p w14:paraId="37CEE945" w14:textId="77777777" w:rsidR="004B77AE" w:rsidRDefault="004B77AE" w:rsidP="00604625">
            <w:pPr>
              <w:rPr>
                <w:sz w:val="20"/>
                <w:szCs w:val="20"/>
              </w:rPr>
            </w:pPr>
          </w:p>
        </w:tc>
        <w:tc>
          <w:tcPr>
            <w:tcW w:w="1272" w:type="dxa"/>
          </w:tcPr>
          <w:p w14:paraId="17D7D888" w14:textId="77777777" w:rsidR="004B77AE" w:rsidRDefault="004B77AE" w:rsidP="00604625">
            <w:pPr>
              <w:rPr>
                <w:sz w:val="20"/>
                <w:szCs w:val="20"/>
              </w:rPr>
            </w:pPr>
          </w:p>
        </w:tc>
        <w:tc>
          <w:tcPr>
            <w:tcW w:w="1081" w:type="dxa"/>
          </w:tcPr>
          <w:p w14:paraId="4E9A926D" w14:textId="77777777" w:rsidR="004B77AE" w:rsidRDefault="004B77AE" w:rsidP="00604625">
            <w:pPr>
              <w:rPr>
                <w:sz w:val="20"/>
                <w:szCs w:val="20"/>
              </w:rPr>
            </w:pPr>
          </w:p>
        </w:tc>
        <w:tc>
          <w:tcPr>
            <w:tcW w:w="1017" w:type="dxa"/>
          </w:tcPr>
          <w:p w14:paraId="1AF04235" w14:textId="77777777" w:rsidR="004B77AE" w:rsidRDefault="004B77AE" w:rsidP="00604625">
            <w:pPr>
              <w:rPr>
                <w:sz w:val="20"/>
                <w:szCs w:val="20"/>
              </w:rPr>
            </w:pPr>
          </w:p>
        </w:tc>
        <w:tc>
          <w:tcPr>
            <w:tcW w:w="1017" w:type="dxa"/>
          </w:tcPr>
          <w:p w14:paraId="0E28A03B" w14:textId="77777777" w:rsidR="004B77AE" w:rsidRDefault="004B77AE" w:rsidP="00604625">
            <w:pPr>
              <w:rPr>
                <w:sz w:val="20"/>
                <w:szCs w:val="20"/>
              </w:rPr>
            </w:pPr>
          </w:p>
        </w:tc>
        <w:tc>
          <w:tcPr>
            <w:tcW w:w="396" w:type="dxa"/>
          </w:tcPr>
          <w:p w14:paraId="4797BB05" w14:textId="77777777" w:rsidR="004B77AE" w:rsidRDefault="004B77AE" w:rsidP="00604625">
            <w:pPr>
              <w:rPr>
                <w:sz w:val="20"/>
                <w:szCs w:val="20"/>
              </w:rPr>
            </w:pPr>
          </w:p>
        </w:tc>
        <w:tc>
          <w:tcPr>
            <w:tcW w:w="447" w:type="dxa"/>
          </w:tcPr>
          <w:p w14:paraId="22EE8283" w14:textId="77777777" w:rsidR="004B77AE" w:rsidRDefault="004B77AE" w:rsidP="00604625">
            <w:pPr>
              <w:rPr>
                <w:sz w:val="20"/>
                <w:szCs w:val="20"/>
              </w:rPr>
            </w:pPr>
          </w:p>
        </w:tc>
        <w:tc>
          <w:tcPr>
            <w:tcW w:w="1262" w:type="dxa"/>
          </w:tcPr>
          <w:p w14:paraId="3311B14F" w14:textId="77777777" w:rsidR="004B77AE" w:rsidRDefault="004B77AE" w:rsidP="00604625">
            <w:pPr>
              <w:rPr>
                <w:sz w:val="20"/>
                <w:szCs w:val="20"/>
              </w:rPr>
            </w:pPr>
          </w:p>
        </w:tc>
        <w:tc>
          <w:tcPr>
            <w:tcW w:w="363" w:type="dxa"/>
          </w:tcPr>
          <w:p w14:paraId="48CBF5BF" w14:textId="77777777" w:rsidR="004B77AE" w:rsidRDefault="004B77AE" w:rsidP="00604625">
            <w:pPr>
              <w:rPr>
                <w:sz w:val="20"/>
                <w:szCs w:val="20"/>
              </w:rPr>
            </w:pPr>
          </w:p>
        </w:tc>
        <w:tc>
          <w:tcPr>
            <w:tcW w:w="297" w:type="dxa"/>
          </w:tcPr>
          <w:p w14:paraId="539F7641" w14:textId="77777777" w:rsidR="004B77AE" w:rsidRDefault="004B77AE" w:rsidP="00604625">
            <w:pPr>
              <w:rPr>
                <w:sz w:val="20"/>
                <w:szCs w:val="20"/>
              </w:rPr>
            </w:pPr>
          </w:p>
        </w:tc>
      </w:tr>
      <w:tr w:rsidR="004B77AE" w14:paraId="497E4D3D"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39FA6A35" w14:textId="77777777" w:rsidR="004B77AE" w:rsidRDefault="004B77AE" w:rsidP="00604625">
            <w:pPr>
              <w:jc w:val="center"/>
              <w:rPr>
                <w:b/>
                <w:sz w:val="22"/>
                <w:szCs w:val="22"/>
              </w:rPr>
            </w:pPr>
            <w:r>
              <w:rPr>
                <w:b/>
              </w:rPr>
              <w:t>S #</w:t>
            </w:r>
          </w:p>
        </w:tc>
        <w:tc>
          <w:tcPr>
            <w:tcW w:w="3044" w:type="dxa"/>
            <w:gridSpan w:val="3"/>
            <w:tcBorders>
              <w:top w:val="single" w:sz="4" w:space="0" w:color="B2B2B2"/>
              <w:left w:val="nil"/>
              <w:bottom w:val="single" w:sz="4" w:space="0" w:color="B2B2B2"/>
              <w:right w:val="single" w:sz="4" w:space="0" w:color="B2B2B2"/>
            </w:tcBorders>
            <w:shd w:val="clear" w:color="auto" w:fill="FFFFCC"/>
          </w:tcPr>
          <w:p w14:paraId="56C953FC" w14:textId="77777777" w:rsidR="004B77AE" w:rsidRDefault="004B77AE" w:rsidP="00604625">
            <w:pPr>
              <w:rPr>
                <w:b/>
              </w:rPr>
            </w:pPr>
            <w:r>
              <w:rPr>
                <w:b/>
              </w:rPr>
              <w:t>Prerequisites:</w:t>
            </w:r>
          </w:p>
        </w:tc>
        <w:tc>
          <w:tcPr>
            <w:tcW w:w="1017" w:type="dxa"/>
          </w:tcPr>
          <w:p w14:paraId="04A7D77F" w14:textId="77777777" w:rsidR="004B77AE" w:rsidRDefault="004B77AE" w:rsidP="00604625">
            <w:pPr>
              <w:rPr>
                <w:b/>
              </w:rPr>
            </w:pPr>
          </w:p>
        </w:tc>
        <w:tc>
          <w:tcPr>
            <w:tcW w:w="1017" w:type="dxa"/>
            <w:tcBorders>
              <w:top w:val="single" w:sz="4" w:space="0" w:color="B2B2B2"/>
              <w:left w:val="single" w:sz="4" w:space="0" w:color="B2B2B2"/>
              <w:bottom w:val="single" w:sz="4" w:space="0" w:color="B2B2B2"/>
              <w:right w:val="single" w:sz="4" w:space="0" w:color="B2B2B2"/>
            </w:tcBorders>
            <w:shd w:val="clear" w:color="auto" w:fill="FFFFCC"/>
          </w:tcPr>
          <w:p w14:paraId="3602DAA9" w14:textId="77777777" w:rsidR="004B77AE" w:rsidRDefault="004B77AE" w:rsidP="00604625">
            <w:pPr>
              <w:jc w:val="center"/>
              <w:rPr>
                <w:b/>
                <w:sz w:val="22"/>
                <w:szCs w:val="22"/>
              </w:rPr>
            </w:pPr>
            <w:r>
              <w:rPr>
                <w:b/>
              </w:rPr>
              <w:t>S #</w:t>
            </w:r>
          </w:p>
        </w:tc>
        <w:tc>
          <w:tcPr>
            <w:tcW w:w="2765" w:type="dxa"/>
            <w:gridSpan w:val="5"/>
            <w:tcBorders>
              <w:top w:val="single" w:sz="4" w:space="0" w:color="B2B2B2"/>
              <w:left w:val="nil"/>
              <w:bottom w:val="single" w:sz="4" w:space="0" w:color="B2B2B2"/>
              <w:right w:val="single" w:sz="4" w:space="0" w:color="B2B2B2"/>
            </w:tcBorders>
            <w:shd w:val="clear" w:color="auto" w:fill="FFFFCC"/>
          </w:tcPr>
          <w:p w14:paraId="268B4FBA" w14:textId="77777777" w:rsidR="004B77AE" w:rsidRDefault="004B77AE" w:rsidP="00604625">
            <w:pPr>
              <w:rPr>
                <w:b/>
              </w:rPr>
            </w:pPr>
            <w:r>
              <w:rPr>
                <w:b/>
              </w:rPr>
              <w:t>Test Data</w:t>
            </w:r>
          </w:p>
        </w:tc>
      </w:tr>
      <w:tr w:rsidR="004B77AE" w14:paraId="0E188E1F" w14:textId="77777777" w:rsidTr="00604625">
        <w:trPr>
          <w:gridAfter w:val="1"/>
          <w:wAfter w:w="236" w:type="dxa"/>
          <w:trHeight w:val="295"/>
        </w:trPr>
        <w:tc>
          <w:tcPr>
            <w:tcW w:w="1271" w:type="dxa"/>
            <w:tcBorders>
              <w:top w:val="single" w:sz="4" w:space="0" w:color="000000"/>
              <w:left w:val="single" w:sz="4" w:space="0" w:color="000000"/>
              <w:bottom w:val="single" w:sz="4" w:space="0" w:color="000000"/>
              <w:right w:val="single" w:sz="4" w:space="0" w:color="000000"/>
            </w:tcBorders>
          </w:tcPr>
          <w:p w14:paraId="0D65FF9F" w14:textId="77777777" w:rsidR="004B77AE" w:rsidRDefault="004B77AE" w:rsidP="00604625">
            <w:pPr>
              <w:jc w:val="center"/>
            </w:pPr>
            <w:r>
              <w:t>1</w:t>
            </w:r>
          </w:p>
        </w:tc>
        <w:tc>
          <w:tcPr>
            <w:tcW w:w="3044" w:type="dxa"/>
            <w:gridSpan w:val="3"/>
            <w:tcBorders>
              <w:top w:val="single" w:sz="4" w:space="0" w:color="000000"/>
              <w:left w:val="nil"/>
              <w:bottom w:val="single" w:sz="4" w:space="0" w:color="000000"/>
              <w:right w:val="single" w:sz="4" w:space="0" w:color="000000"/>
            </w:tcBorders>
          </w:tcPr>
          <w:p w14:paraId="1D0C1DCD" w14:textId="77777777" w:rsidR="004B77AE" w:rsidRDefault="004B77AE" w:rsidP="00604625">
            <w:r>
              <w:t>Model is deployed and integrated</w:t>
            </w:r>
          </w:p>
        </w:tc>
        <w:tc>
          <w:tcPr>
            <w:tcW w:w="1017" w:type="dxa"/>
          </w:tcPr>
          <w:p w14:paraId="74E00D4C" w14:textId="77777777" w:rsidR="004B77AE" w:rsidRDefault="004B77AE" w:rsidP="00604625"/>
        </w:tc>
        <w:tc>
          <w:tcPr>
            <w:tcW w:w="1017" w:type="dxa"/>
            <w:tcBorders>
              <w:top w:val="single" w:sz="4" w:space="0" w:color="000000"/>
              <w:left w:val="single" w:sz="4" w:space="0" w:color="000000"/>
              <w:bottom w:val="single" w:sz="4" w:space="0" w:color="000000"/>
              <w:right w:val="single" w:sz="4" w:space="0" w:color="000000"/>
            </w:tcBorders>
          </w:tcPr>
          <w:p w14:paraId="526B15EB" w14:textId="77777777" w:rsidR="004B77AE" w:rsidRDefault="004B77AE" w:rsidP="00604625">
            <w:pPr>
              <w:jc w:val="center"/>
              <w:rPr>
                <w:sz w:val="22"/>
                <w:szCs w:val="22"/>
              </w:rPr>
            </w:pPr>
            <w:r>
              <w:rPr>
                <w:sz w:val="22"/>
                <w:szCs w:val="22"/>
              </w:rPr>
              <w:t>1</w:t>
            </w:r>
          </w:p>
        </w:tc>
        <w:tc>
          <w:tcPr>
            <w:tcW w:w="2765" w:type="dxa"/>
            <w:gridSpan w:val="5"/>
            <w:tcBorders>
              <w:top w:val="single" w:sz="4" w:space="0" w:color="000000"/>
              <w:left w:val="nil"/>
              <w:bottom w:val="single" w:sz="4" w:space="0" w:color="000000"/>
              <w:right w:val="single" w:sz="4" w:space="0" w:color="000000"/>
            </w:tcBorders>
          </w:tcPr>
          <w:p w14:paraId="7134B534" w14:textId="77777777" w:rsidR="004B77AE" w:rsidRDefault="004B77AE" w:rsidP="00604625">
            <w:r>
              <w:t>Sample image with human</w:t>
            </w:r>
          </w:p>
        </w:tc>
      </w:tr>
      <w:tr w:rsidR="004B77AE" w14:paraId="72810092" w14:textId="77777777" w:rsidTr="00604625">
        <w:trPr>
          <w:gridAfter w:val="1"/>
          <w:wAfter w:w="236" w:type="dxa"/>
          <w:trHeight w:val="295"/>
        </w:trPr>
        <w:tc>
          <w:tcPr>
            <w:tcW w:w="1271" w:type="dxa"/>
            <w:tcBorders>
              <w:top w:val="nil"/>
              <w:left w:val="single" w:sz="4" w:space="0" w:color="000000"/>
              <w:bottom w:val="single" w:sz="4" w:space="0" w:color="000000"/>
              <w:right w:val="single" w:sz="4" w:space="0" w:color="000000"/>
            </w:tcBorders>
          </w:tcPr>
          <w:p w14:paraId="5F10E30C" w14:textId="77777777" w:rsidR="004B77AE" w:rsidRDefault="004B77AE" w:rsidP="00604625">
            <w:pPr>
              <w:jc w:val="center"/>
            </w:pPr>
            <w:r>
              <w:t>2</w:t>
            </w:r>
          </w:p>
        </w:tc>
        <w:tc>
          <w:tcPr>
            <w:tcW w:w="3044" w:type="dxa"/>
            <w:gridSpan w:val="3"/>
            <w:tcBorders>
              <w:top w:val="single" w:sz="4" w:space="0" w:color="000000"/>
              <w:left w:val="nil"/>
              <w:bottom w:val="single" w:sz="4" w:space="0" w:color="000000"/>
              <w:right w:val="single" w:sz="4" w:space="0" w:color="000000"/>
            </w:tcBorders>
          </w:tcPr>
          <w:p w14:paraId="25E32E82" w14:textId="77777777" w:rsidR="004B77AE" w:rsidRDefault="004B77AE" w:rsidP="00604625">
            <w:r>
              <w:t>Website can send ROIs</w:t>
            </w:r>
          </w:p>
        </w:tc>
        <w:tc>
          <w:tcPr>
            <w:tcW w:w="1017" w:type="dxa"/>
          </w:tcPr>
          <w:p w14:paraId="177C0154" w14:textId="77777777" w:rsidR="004B77AE" w:rsidRDefault="004B77AE" w:rsidP="00604625"/>
        </w:tc>
        <w:tc>
          <w:tcPr>
            <w:tcW w:w="1017" w:type="dxa"/>
            <w:tcBorders>
              <w:top w:val="nil"/>
              <w:left w:val="single" w:sz="4" w:space="0" w:color="000000"/>
              <w:bottom w:val="single" w:sz="4" w:space="0" w:color="000000"/>
              <w:right w:val="single" w:sz="4" w:space="0" w:color="000000"/>
            </w:tcBorders>
          </w:tcPr>
          <w:p w14:paraId="0B4BADAA" w14:textId="77777777" w:rsidR="004B77AE" w:rsidRDefault="004B77AE" w:rsidP="00604625">
            <w:pPr>
              <w:jc w:val="center"/>
              <w:rPr>
                <w:sz w:val="22"/>
                <w:szCs w:val="22"/>
              </w:rPr>
            </w:pPr>
            <w:r>
              <w:t>2</w:t>
            </w:r>
          </w:p>
        </w:tc>
        <w:tc>
          <w:tcPr>
            <w:tcW w:w="2765" w:type="dxa"/>
            <w:gridSpan w:val="5"/>
            <w:tcBorders>
              <w:top w:val="single" w:sz="4" w:space="0" w:color="000000"/>
              <w:left w:val="nil"/>
              <w:bottom w:val="single" w:sz="4" w:space="0" w:color="000000"/>
              <w:right w:val="single" w:sz="4" w:space="0" w:color="000000"/>
            </w:tcBorders>
          </w:tcPr>
          <w:p w14:paraId="7152046F" w14:textId="77777777" w:rsidR="004B77AE" w:rsidRDefault="004B77AE" w:rsidP="00604625">
            <w:r>
              <w:t>Sample image without human</w:t>
            </w:r>
          </w:p>
        </w:tc>
      </w:tr>
      <w:tr w:rsidR="004B77AE" w14:paraId="7366D56C" w14:textId="77777777" w:rsidTr="00604625">
        <w:trPr>
          <w:gridAfter w:val="1"/>
          <w:wAfter w:w="236" w:type="dxa"/>
          <w:trHeight w:val="295"/>
        </w:trPr>
        <w:tc>
          <w:tcPr>
            <w:tcW w:w="1271" w:type="dxa"/>
          </w:tcPr>
          <w:p w14:paraId="59FFD0C2" w14:textId="77777777" w:rsidR="004B77AE" w:rsidRDefault="004B77AE" w:rsidP="00604625"/>
        </w:tc>
        <w:tc>
          <w:tcPr>
            <w:tcW w:w="691" w:type="dxa"/>
          </w:tcPr>
          <w:p w14:paraId="45F875B9" w14:textId="77777777" w:rsidR="004B77AE" w:rsidRDefault="004B77AE" w:rsidP="00604625">
            <w:pPr>
              <w:rPr>
                <w:sz w:val="20"/>
                <w:szCs w:val="20"/>
              </w:rPr>
            </w:pPr>
          </w:p>
        </w:tc>
        <w:tc>
          <w:tcPr>
            <w:tcW w:w="1272" w:type="dxa"/>
          </w:tcPr>
          <w:p w14:paraId="67C90C7A" w14:textId="77777777" w:rsidR="004B77AE" w:rsidRDefault="004B77AE" w:rsidP="00604625">
            <w:pPr>
              <w:rPr>
                <w:sz w:val="20"/>
                <w:szCs w:val="20"/>
              </w:rPr>
            </w:pPr>
          </w:p>
        </w:tc>
        <w:tc>
          <w:tcPr>
            <w:tcW w:w="1081" w:type="dxa"/>
          </w:tcPr>
          <w:p w14:paraId="26F08F18" w14:textId="77777777" w:rsidR="004B77AE" w:rsidRDefault="004B77AE" w:rsidP="00604625">
            <w:pPr>
              <w:rPr>
                <w:sz w:val="20"/>
                <w:szCs w:val="20"/>
              </w:rPr>
            </w:pPr>
          </w:p>
        </w:tc>
        <w:tc>
          <w:tcPr>
            <w:tcW w:w="1017" w:type="dxa"/>
          </w:tcPr>
          <w:p w14:paraId="75AE5F56" w14:textId="77777777" w:rsidR="004B77AE" w:rsidRDefault="004B77AE" w:rsidP="00604625">
            <w:pPr>
              <w:rPr>
                <w:sz w:val="20"/>
                <w:szCs w:val="20"/>
              </w:rPr>
            </w:pPr>
          </w:p>
        </w:tc>
        <w:tc>
          <w:tcPr>
            <w:tcW w:w="1017" w:type="dxa"/>
          </w:tcPr>
          <w:p w14:paraId="3D8C5B5B" w14:textId="77777777" w:rsidR="004B77AE" w:rsidRDefault="004B77AE" w:rsidP="00604625">
            <w:pPr>
              <w:rPr>
                <w:sz w:val="20"/>
                <w:szCs w:val="20"/>
              </w:rPr>
            </w:pPr>
          </w:p>
        </w:tc>
        <w:tc>
          <w:tcPr>
            <w:tcW w:w="396" w:type="dxa"/>
          </w:tcPr>
          <w:p w14:paraId="4C99884D" w14:textId="77777777" w:rsidR="004B77AE" w:rsidRDefault="004B77AE" w:rsidP="00604625">
            <w:pPr>
              <w:rPr>
                <w:sz w:val="20"/>
                <w:szCs w:val="20"/>
              </w:rPr>
            </w:pPr>
          </w:p>
        </w:tc>
        <w:tc>
          <w:tcPr>
            <w:tcW w:w="447" w:type="dxa"/>
          </w:tcPr>
          <w:p w14:paraId="390ECE6F" w14:textId="77777777" w:rsidR="004B77AE" w:rsidRDefault="004B77AE" w:rsidP="00604625">
            <w:pPr>
              <w:rPr>
                <w:sz w:val="20"/>
                <w:szCs w:val="20"/>
              </w:rPr>
            </w:pPr>
          </w:p>
        </w:tc>
        <w:tc>
          <w:tcPr>
            <w:tcW w:w="1262" w:type="dxa"/>
          </w:tcPr>
          <w:p w14:paraId="081257B6" w14:textId="77777777" w:rsidR="004B77AE" w:rsidRDefault="004B77AE" w:rsidP="00604625">
            <w:pPr>
              <w:rPr>
                <w:sz w:val="20"/>
                <w:szCs w:val="20"/>
              </w:rPr>
            </w:pPr>
          </w:p>
        </w:tc>
        <w:tc>
          <w:tcPr>
            <w:tcW w:w="363" w:type="dxa"/>
          </w:tcPr>
          <w:p w14:paraId="42BB9D5C" w14:textId="77777777" w:rsidR="004B77AE" w:rsidRDefault="004B77AE" w:rsidP="00604625">
            <w:pPr>
              <w:rPr>
                <w:sz w:val="20"/>
                <w:szCs w:val="20"/>
              </w:rPr>
            </w:pPr>
          </w:p>
        </w:tc>
        <w:tc>
          <w:tcPr>
            <w:tcW w:w="297" w:type="dxa"/>
          </w:tcPr>
          <w:p w14:paraId="3290ADC3" w14:textId="77777777" w:rsidR="004B77AE" w:rsidRDefault="004B77AE" w:rsidP="00604625">
            <w:pPr>
              <w:rPr>
                <w:sz w:val="20"/>
                <w:szCs w:val="20"/>
              </w:rPr>
            </w:pPr>
          </w:p>
        </w:tc>
      </w:tr>
      <w:tr w:rsidR="004B77AE" w14:paraId="7C52D96C" w14:textId="77777777" w:rsidTr="00604625">
        <w:trPr>
          <w:gridAfter w:val="1"/>
          <w:wAfter w:w="236" w:type="dxa"/>
          <w:trHeight w:val="295"/>
        </w:trPr>
        <w:tc>
          <w:tcPr>
            <w:tcW w:w="1271" w:type="dxa"/>
            <w:tcBorders>
              <w:top w:val="single" w:sz="4" w:space="0" w:color="B2B2B2"/>
              <w:left w:val="single" w:sz="4" w:space="0" w:color="B2B2B2"/>
              <w:bottom w:val="single" w:sz="4" w:space="0" w:color="B2B2B2"/>
              <w:right w:val="single" w:sz="4" w:space="0" w:color="B2B2B2"/>
            </w:tcBorders>
            <w:shd w:val="clear" w:color="auto" w:fill="FFFFCC"/>
          </w:tcPr>
          <w:p w14:paraId="4B168A4B" w14:textId="77777777" w:rsidR="004B77AE" w:rsidRDefault="004B77AE" w:rsidP="00604625">
            <w:pPr>
              <w:rPr>
                <w:b/>
                <w:sz w:val="22"/>
                <w:szCs w:val="22"/>
                <w:u w:val="single"/>
              </w:rPr>
            </w:pPr>
            <w:r>
              <w:rPr>
                <w:b/>
                <w:u w:val="single"/>
              </w:rPr>
              <w:t>Test Scenario</w:t>
            </w:r>
          </w:p>
        </w:tc>
        <w:tc>
          <w:tcPr>
            <w:tcW w:w="5474" w:type="dxa"/>
            <w:gridSpan w:val="6"/>
          </w:tcPr>
          <w:p w14:paraId="3AC4350A" w14:textId="77777777" w:rsidR="004B77AE" w:rsidRDefault="004B77AE" w:rsidP="00604625">
            <w:r>
              <w:t>The system should correctly detect the presence of human in the defined ROI</w:t>
            </w:r>
          </w:p>
        </w:tc>
        <w:tc>
          <w:tcPr>
            <w:tcW w:w="447" w:type="dxa"/>
          </w:tcPr>
          <w:p w14:paraId="143399A7" w14:textId="77777777" w:rsidR="004B77AE" w:rsidRDefault="004B77AE" w:rsidP="00604625"/>
        </w:tc>
        <w:tc>
          <w:tcPr>
            <w:tcW w:w="1262" w:type="dxa"/>
          </w:tcPr>
          <w:p w14:paraId="1A9A470E" w14:textId="77777777" w:rsidR="004B77AE" w:rsidRDefault="004B77AE" w:rsidP="00604625">
            <w:pPr>
              <w:rPr>
                <w:sz w:val="20"/>
                <w:szCs w:val="20"/>
              </w:rPr>
            </w:pPr>
          </w:p>
        </w:tc>
        <w:tc>
          <w:tcPr>
            <w:tcW w:w="363" w:type="dxa"/>
          </w:tcPr>
          <w:p w14:paraId="2BA49E15" w14:textId="77777777" w:rsidR="004B77AE" w:rsidRDefault="004B77AE" w:rsidP="00604625">
            <w:pPr>
              <w:rPr>
                <w:sz w:val="20"/>
                <w:szCs w:val="20"/>
              </w:rPr>
            </w:pPr>
          </w:p>
        </w:tc>
        <w:tc>
          <w:tcPr>
            <w:tcW w:w="297" w:type="dxa"/>
          </w:tcPr>
          <w:p w14:paraId="655155BB" w14:textId="77777777" w:rsidR="004B77AE" w:rsidRDefault="004B77AE" w:rsidP="00604625">
            <w:pPr>
              <w:rPr>
                <w:sz w:val="20"/>
                <w:szCs w:val="20"/>
              </w:rPr>
            </w:pPr>
          </w:p>
        </w:tc>
      </w:tr>
      <w:tr w:rsidR="004B77AE" w14:paraId="30728ABD" w14:textId="77777777" w:rsidTr="00604625">
        <w:trPr>
          <w:gridAfter w:val="1"/>
          <w:wAfter w:w="236" w:type="dxa"/>
          <w:trHeight w:val="295"/>
        </w:trPr>
        <w:tc>
          <w:tcPr>
            <w:tcW w:w="1271" w:type="dxa"/>
            <w:vAlign w:val="bottom"/>
          </w:tcPr>
          <w:p w14:paraId="116BF30E" w14:textId="77777777" w:rsidR="004B77AE" w:rsidRDefault="004B77AE" w:rsidP="00604625">
            <w:pPr>
              <w:rPr>
                <w:sz w:val="20"/>
                <w:szCs w:val="20"/>
              </w:rPr>
            </w:pPr>
          </w:p>
        </w:tc>
        <w:tc>
          <w:tcPr>
            <w:tcW w:w="691" w:type="dxa"/>
            <w:vAlign w:val="bottom"/>
          </w:tcPr>
          <w:p w14:paraId="75582C6F" w14:textId="77777777" w:rsidR="004B77AE" w:rsidRDefault="004B77AE" w:rsidP="00604625">
            <w:pPr>
              <w:rPr>
                <w:sz w:val="20"/>
                <w:szCs w:val="20"/>
              </w:rPr>
            </w:pPr>
          </w:p>
        </w:tc>
        <w:tc>
          <w:tcPr>
            <w:tcW w:w="1272" w:type="dxa"/>
            <w:vAlign w:val="bottom"/>
          </w:tcPr>
          <w:p w14:paraId="52ADA20C" w14:textId="77777777" w:rsidR="004B77AE" w:rsidRDefault="004B77AE" w:rsidP="00604625">
            <w:pPr>
              <w:rPr>
                <w:sz w:val="20"/>
                <w:szCs w:val="20"/>
              </w:rPr>
            </w:pPr>
          </w:p>
        </w:tc>
        <w:tc>
          <w:tcPr>
            <w:tcW w:w="1081" w:type="dxa"/>
            <w:vAlign w:val="bottom"/>
          </w:tcPr>
          <w:p w14:paraId="6A2E8CC9" w14:textId="77777777" w:rsidR="004B77AE" w:rsidRDefault="004B77AE" w:rsidP="00604625">
            <w:pPr>
              <w:rPr>
                <w:sz w:val="20"/>
                <w:szCs w:val="20"/>
              </w:rPr>
            </w:pPr>
          </w:p>
        </w:tc>
        <w:tc>
          <w:tcPr>
            <w:tcW w:w="1017" w:type="dxa"/>
            <w:vAlign w:val="bottom"/>
          </w:tcPr>
          <w:p w14:paraId="16DBE07A" w14:textId="77777777" w:rsidR="004B77AE" w:rsidRDefault="004B77AE" w:rsidP="00604625">
            <w:pPr>
              <w:rPr>
                <w:sz w:val="20"/>
                <w:szCs w:val="20"/>
              </w:rPr>
            </w:pPr>
          </w:p>
        </w:tc>
        <w:tc>
          <w:tcPr>
            <w:tcW w:w="1017" w:type="dxa"/>
            <w:vAlign w:val="bottom"/>
          </w:tcPr>
          <w:p w14:paraId="0C3F598D" w14:textId="77777777" w:rsidR="004B77AE" w:rsidRDefault="004B77AE" w:rsidP="00604625">
            <w:pPr>
              <w:rPr>
                <w:sz w:val="20"/>
                <w:szCs w:val="20"/>
              </w:rPr>
            </w:pPr>
          </w:p>
        </w:tc>
        <w:tc>
          <w:tcPr>
            <w:tcW w:w="396" w:type="dxa"/>
            <w:vAlign w:val="bottom"/>
          </w:tcPr>
          <w:p w14:paraId="755B36A8" w14:textId="77777777" w:rsidR="004B77AE" w:rsidRDefault="004B77AE" w:rsidP="00604625">
            <w:pPr>
              <w:rPr>
                <w:sz w:val="20"/>
                <w:szCs w:val="20"/>
              </w:rPr>
            </w:pPr>
          </w:p>
        </w:tc>
        <w:tc>
          <w:tcPr>
            <w:tcW w:w="447" w:type="dxa"/>
            <w:vAlign w:val="bottom"/>
          </w:tcPr>
          <w:p w14:paraId="474CD353" w14:textId="77777777" w:rsidR="004B77AE" w:rsidRDefault="004B77AE" w:rsidP="00604625">
            <w:pPr>
              <w:rPr>
                <w:sz w:val="20"/>
                <w:szCs w:val="20"/>
              </w:rPr>
            </w:pPr>
          </w:p>
        </w:tc>
        <w:tc>
          <w:tcPr>
            <w:tcW w:w="1262" w:type="dxa"/>
            <w:vAlign w:val="bottom"/>
          </w:tcPr>
          <w:p w14:paraId="69540093" w14:textId="77777777" w:rsidR="004B77AE" w:rsidRDefault="004B77AE" w:rsidP="00604625">
            <w:pPr>
              <w:rPr>
                <w:sz w:val="20"/>
                <w:szCs w:val="20"/>
              </w:rPr>
            </w:pPr>
          </w:p>
        </w:tc>
        <w:tc>
          <w:tcPr>
            <w:tcW w:w="363" w:type="dxa"/>
            <w:vAlign w:val="bottom"/>
          </w:tcPr>
          <w:p w14:paraId="56A6F70B" w14:textId="77777777" w:rsidR="004B77AE" w:rsidRDefault="004B77AE" w:rsidP="00604625">
            <w:pPr>
              <w:rPr>
                <w:sz w:val="20"/>
                <w:szCs w:val="20"/>
              </w:rPr>
            </w:pPr>
          </w:p>
        </w:tc>
        <w:tc>
          <w:tcPr>
            <w:tcW w:w="297" w:type="dxa"/>
            <w:vAlign w:val="bottom"/>
          </w:tcPr>
          <w:p w14:paraId="5E60538F" w14:textId="77777777" w:rsidR="004B77AE" w:rsidRDefault="004B77AE" w:rsidP="00604625">
            <w:pPr>
              <w:rPr>
                <w:sz w:val="20"/>
                <w:szCs w:val="20"/>
              </w:rPr>
            </w:pPr>
          </w:p>
        </w:tc>
      </w:tr>
      <w:tr w:rsidR="004B77AE" w14:paraId="3D31F396" w14:textId="77777777" w:rsidTr="00604625">
        <w:trPr>
          <w:gridAfter w:val="1"/>
          <w:wAfter w:w="236" w:type="dxa"/>
          <w:trHeight w:val="472"/>
        </w:trPr>
        <w:tc>
          <w:tcPr>
            <w:tcW w:w="1271" w:type="dxa"/>
            <w:vMerge w:val="restart"/>
            <w:tcBorders>
              <w:top w:val="single" w:sz="4" w:space="0" w:color="B2B2B2"/>
              <w:left w:val="single" w:sz="4" w:space="0" w:color="B2B2B2"/>
              <w:bottom w:val="single" w:sz="4" w:space="0" w:color="B2B2B2"/>
              <w:right w:val="single" w:sz="4" w:space="0" w:color="B2B2B2"/>
            </w:tcBorders>
            <w:shd w:val="clear" w:color="auto" w:fill="FFFFCC"/>
          </w:tcPr>
          <w:p w14:paraId="35413CD1" w14:textId="77777777" w:rsidR="004B77AE" w:rsidRDefault="004B77AE" w:rsidP="00604625">
            <w:pPr>
              <w:jc w:val="center"/>
              <w:rPr>
                <w:b/>
                <w:sz w:val="22"/>
                <w:szCs w:val="22"/>
              </w:rPr>
            </w:pPr>
            <w:bookmarkStart w:id="526" w:name="_Hlk167873217"/>
            <w:r>
              <w:rPr>
                <w:b/>
              </w:rPr>
              <w:t>Step #</w:t>
            </w:r>
          </w:p>
        </w:tc>
        <w:tc>
          <w:tcPr>
            <w:tcW w:w="1963"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22C6F4B2" w14:textId="77777777" w:rsidR="004B77AE" w:rsidRDefault="004B77AE" w:rsidP="00604625">
            <w:pPr>
              <w:jc w:val="center"/>
              <w:rPr>
                <w:b/>
              </w:rPr>
            </w:pPr>
            <w:r>
              <w:rPr>
                <w:b/>
              </w:rPr>
              <w:t>Step Details</w:t>
            </w:r>
          </w:p>
        </w:tc>
        <w:tc>
          <w:tcPr>
            <w:tcW w:w="2098" w:type="dxa"/>
            <w:gridSpan w:val="2"/>
            <w:vMerge w:val="restart"/>
            <w:tcBorders>
              <w:top w:val="single" w:sz="4" w:space="0" w:color="B2B2B2"/>
              <w:left w:val="single" w:sz="4" w:space="0" w:color="B2B2B2"/>
              <w:bottom w:val="single" w:sz="4" w:space="0" w:color="B2B2B2"/>
              <w:right w:val="single" w:sz="4" w:space="0" w:color="B2B2B2"/>
            </w:tcBorders>
            <w:shd w:val="clear" w:color="auto" w:fill="FFFFCC"/>
          </w:tcPr>
          <w:p w14:paraId="45A6112D" w14:textId="77777777" w:rsidR="004B77AE" w:rsidRDefault="004B77AE" w:rsidP="00604625">
            <w:pPr>
              <w:jc w:val="center"/>
              <w:rPr>
                <w:b/>
              </w:rPr>
            </w:pPr>
            <w:r>
              <w:rPr>
                <w:b/>
              </w:rPr>
              <w:t>Expected Results</w:t>
            </w:r>
          </w:p>
        </w:tc>
        <w:tc>
          <w:tcPr>
            <w:tcW w:w="1860"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0EEDD440" w14:textId="77777777" w:rsidR="004B77AE" w:rsidRDefault="004B77AE" w:rsidP="00604625">
            <w:pPr>
              <w:jc w:val="center"/>
              <w:rPr>
                <w:b/>
              </w:rPr>
            </w:pPr>
            <w:r>
              <w:rPr>
                <w:b/>
              </w:rPr>
              <w:t>Actual Results</w:t>
            </w:r>
          </w:p>
        </w:tc>
        <w:tc>
          <w:tcPr>
            <w:tcW w:w="1922" w:type="dxa"/>
            <w:gridSpan w:val="3"/>
            <w:vMerge w:val="restart"/>
            <w:tcBorders>
              <w:top w:val="single" w:sz="4" w:space="0" w:color="B2B2B2"/>
              <w:left w:val="single" w:sz="4" w:space="0" w:color="B2B2B2"/>
              <w:bottom w:val="single" w:sz="4" w:space="0" w:color="B2B2B2"/>
              <w:right w:val="single" w:sz="4" w:space="0" w:color="B2B2B2"/>
            </w:tcBorders>
            <w:shd w:val="clear" w:color="auto" w:fill="FFFFCC"/>
          </w:tcPr>
          <w:p w14:paraId="54F45A1D" w14:textId="77777777" w:rsidR="004B77AE" w:rsidRDefault="004B77AE" w:rsidP="00604625">
            <w:pPr>
              <w:jc w:val="center"/>
              <w:rPr>
                <w:b/>
              </w:rPr>
            </w:pPr>
            <w:r>
              <w:rPr>
                <w:b/>
              </w:rPr>
              <w:t>Pass / Fail / Not executed / Suspended</w:t>
            </w:r>
          </w:p>
        </w:tc>
      </w:tr>
      <w:tr w:rsidR="004B77AE" w14:paraId="5D3BF8DF" w14:textId="77777777" w:rsidTr="00604625">
        <w:trPr>
          <w:trHeight w:val="472"/>
        </w:trPr>
        <w:tc>
          <w:tcPr>
            <w:tcW w:w="1271" w:type="dxa"/>
            <w:vMerge/>
            <w:tcBorders>
              <w:top w:val="single" w:sz="4" w:space="0" w:color="B2B2B2"/>
              <w:left w:val="single" w:sz="4" w:space="0" w:color="B2B2B2"/>
              <w:bottom w:val="single" w:sz="4" w:space="0" w:color="B2B2B2"/>
              <w:right w:val="single" w:sz="4" w:space="0" w:color="B2B2B2"/>
            </w:tcBorders>
            <w:shd w:val="clear" w:color="auto" w:fill="FFFFCC"/>
          </w:tcPr>
          <w:p w14:paraId="405A8E4B" w14:textId="77777777" w:rsidR="004B77AE" w:rsidRDefault="004B77AE" w:rsidP="00604625">
            <w:pPr>
              <w:widowControl w:val="0"/>
              <w:pBdr>
                <w:top w:val="nil"/>
                <w:left w:val="nil"/>
                <w:bottom w:val="nil"/>
                <w:right w:val="nil"/>
                <w:between w:val="nil"/>
              </w:pBdr>
              <w:spacing w:line="276" w:lineRule="auto"/>
              <w:rPr>
                <w:b/>
              </w:rPr>
            </w:pPr>
          </w:p>
        </w:tc>
        <w:tc>
          <w:tcPr>
            <w:tcW w:w="1963"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6D11B40D" w14:textId="77777777" w:rsidR="004B77AE" w:rsidRDefault="004B77AE" w:rsidP="00604625">
            <w:pPr>
              <w:widowControl w:val="0"/>
              <w:pBdr>
                <w:top w:val="nil"/>
                <w:left w:val="nil"/>
                <w:bottom w:val="nil"/>
                <w:right w:val="nil"/>
                <w:between w:val="nil"/>
              </w:pBdr>
              <w:spacing w:line="276" w:lineRule="auto"/>
              <w:rPr>
                <w:b/>
              </w:rPr>
            </w:pPr>
          </w:p>
        </w:tc>
        <w:tc>
          <w:tcPr>
            <w:tcW w:w="2098" w:type="dxa"/>
            <w:gridSpan w:val="2"/>
            <w:vMerge/>
            <w:tcBorders>
              <w:top w:val="single" w:sz="4" w:space="0" w:color="B2B2B2"/>
              <w:left w:val="single" w:sz="4" w:space="0" w:color="B2B2B2"/>
              <w:bottom w:val="single" w:sz="4" w:space="0" w:color="B2B2B2"/>
              <w:right w:val="single" w:sz="4" w:space="0" w:color="B2B2B2"/>
            </w:tcBorders>
            <w:shd w:val="clear" w:color="auto" w:fill="FFFFCC"/>
          </w:tcPr>
          <w:p w14:paraId="5B354AA3" w14:textId="77777777" w:rsidR="004B77AE" w:rsidRDefault="004B77AE" w:rsidP="00604625">
            <w:pPr>
              <w:widowControl w:val="0"/>
              <w:pBdr>
                <w:top w:val="nil"/>
                <w:left w:val="nil"/>
                <w:bottom w:val="nil"/>
                <w:right w:val="nil"/>
                <w:between w:val="nil"/>
              </w:pBdr>
              <w:spacing w:line="276" w:lineRule="auto"/>
              <w:rPr>
                <w:b/>
              </w:rPr>
            </w:pPr>
          </w:p>
        </w:tc>
        <w:tc>
          <w:tcPr>
            <w:tcW w:w="1860"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267D290E" w14:textId="77777777" w:rsidR="004B77AE" w:rsidRDefault="004B77AE" w:rsidP="00604625">
            <w:pPr>
              <w:widowControl w:val="0"/>
              <w:pBdr>
                <w:top w:val="nil"/>
                <w:left w:val="nil"/>
                <w:bottom w:val="nil"/>
                <w:right w:val="nil"/>
                <w:between w:val="nil"/>
              </w:pBdr>
              <w:spacing w:line="276" w:lineRule="auto"/>
              <w:rPr>
                <w:b/>
              </w:rPr>
            </w:pPr>
          </w:p>
        </w:tc>
        <w:tc>
          <w:tcPr>
            <w:tcW w:w="1922" w:type="dxa"/>
            <w:gridSpan w:val="3"/>
            <w:vMerge/>
            <w:tcBorders>
              <w:top w:val="single" w:sz="4" w:space="0" w:color="B2B2B2"/>
              <w:left w:val="single" w:sz="4" w:space="0" w:color="B2B2B2"/>
              <w:bottom w:val="single" w:sz="4" w:space="0" w:color="B2B2B2"/>
              <w:right w:val="single" w:sz="4" w:space="0" w:color="B2B2B2"/>
            </w:tcBorders>
            <w:shd w:val="clear" w:color="auto" w:fill="FFFFCC"/>
          </w:tcPr>
          <w:p w14:paraId="2A9CCFC2" w14:textId="77777777" w:rsidR="004B77AE" w:rsidRDefault="004B77AE" w:rsidP="00604625">
            <w:pPr>
              <w:widowControl w:val="0"/>
              <w:pBdr>
                <w:top w:val="nil"/>
                <w:left w:val="nil"/>
                <w:bottom w:val="nil"/>
                <w:right w:val="nil"/>
                <w:between w:val="nil"/>
              </w:pBdr>
              <w:spacing w:line="276" w:lineRule="auto"/>
              <w:rPr>
                <w:b/>
              </w:rPr>
            </w:pPr>
          </w:p>
        </w:tc>
        <w:tc>
          <w:tcPr>
            <w:tcW w:w="236" w:type="dxa"/>
            <w:vAlign w:val="center"/>
          </w:tcPr>
          <w:p w14:paraId="5CDB1EDD" w14:textId="77777777" w:rsidR="004B77AE" w:rsidRDefault="004B77AE" w:rsidP="00604625">
            <w:pPr>
              <w:rPr>
                <w:b/>
              </w:rPr>
            </w:pPr>
          </w:p>
        </w:tc>
      </w:tr>
      <w:tr w:rsidR="004B77AE" w14:paraId="56416B94" w14:textId="77777777" w:rsidTr="00604625">
        <w:trPr>
          <w:trHeight w:val="573"/>
        </w:trPr>
        <w:tc>
          <w:tcPr>
            <w:tcW w:w="1271" w:type="dxa"/>
            <w:tcBorders>
              <w:top w:val="single" w:sz="4" w:space="0" w:color="000000"/>
              <w:left w:val="single" w:sz="4" w:space="0" w:color="000000"/>
              <w:bottom w:val="single" w:sz="4" w:space="0" w:color="000000"/>
              <w:right w:val="single" w:sz="4" w:space="0" w:color="000000"/>
            </w:tcBorders>
          </w:tcPr>
          <w:p w14:paraId="60C77520" w14:textId="77777777" w:rsidR="004B77AE" w:rsidRDefault="004B77AE" w:rsidP="00604625">
            <w:pPr>
              <w:jc w:val="center"/>
              <w:rPr>
                <w:sz w:val="22"/>
                <w:szCs w:val="22"/>
              </w:rPr>
            </w:pPr>
            <w:r>
              <w:t>1</w:t>
            </w:r>
          </w:p>
        </w:tc>
        <w:tc>
          <w:tcPr>
            <w:tcW w:w="1963" w:type="dxa"/>
            <w:gridSpan w:val="2"/>
            <w:tcBorders>
              <w:top w:val="single" w:sz="4" w:space="0" w:color="000000"/>
              <w:left w:val="nil"/>
              <w:bottom w:val="single" w:sz="4" w:space="0" w:color="000000"/>
              <w:right w:val="single" w:sz="4" w:space="0" w:color="000000"/>
            </w:tcBorders>
          </w:tcPr>
          <w:p w14:paraId="5EE53EF7" w14:textId="77777777" w:rsidR="004B77AE" w:rsidRDefault="004B77AE" w:rsidP="00604625">
            <w:r>
              <w:t>Simulate occupancy in defined ROI</w:t>
            </w:r>
          </w:p>
        </w:tc>
        <w:tc>
          <w:tcPr>
            <w:tcW w:w="2098" w:type="dxa"/>
            <w:gridSpan w:val="2"/>
            <w:tcBorders>
              <w:top w:val="single" w:sz="4" w:space="0" w:color="000000"/>
              <w:left w:val="nil"/>
              <w:bottom w:val="single" w:sz="4" w:space="0" w:color="000000"/>
              <w:right w:val="single" w:sz="4" w:space="0" w:color="000000"/>
            </w:tcBorders>
          </w:tcPr>
          <w:p w14:paraId="1BAD6A9E" w14:textId="77777777" w:rsidR="004B77AE" w:rsidRDefault="004B77AE" w:rsidP="00604625">
            <w:r>
              <w:t>Human should be detected</w:t>
            </w:r>
          </w:p>
        </w:tc>
        <w:tc>
          <w:tcPr>
            <w:tcW w:w="1860" w:type="dxa"/>
            <w:gridSpan w:val="3"/>
            <w:tcBorders>
              <w:top w:val="single" w:sz="4" w:space="0" w:color="000000"/>
              <w:left w:val="nil"/>
              <w:bottom w:val="single" w:sz="4" w:space="0" w:color="000000"/>
              <w:right w:val="single" w:sz="4" w:space="0" w:color="000000"/>
            </w:tcBorders>
          </w:tcPr>
          <w:p w14:paraId="66DFDD8D"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3543663B" w14:textId="77777777" w:rsidR="004B77AE" w:rsidRDefault="004B77AE" w:rsidP="00604625">
            <w:r>
              <w:t>Pass</w:t>
            </w:r>
          </w:p>
        </w:tc>
        <w:tc>
          <w:tcPr>
            <w:tcW w:w="236" w:type="dxa"/>
            <w:vAlign w:val="center"/>
          </w:tcPr>
          <w:p w14:paraId="75B5B082" w14:textId="77777777" w:rsidR="004B77AE" w:rsidRDefault="004B77AE" w:rsidP="00604625">
            <w:pPr>
              <w:rPr>
                <w:sz w:val="20"/>
                <w:szCs w:val="20"/>
              </w:rPr>
            </w:pPr>
          </w:p>
        </w:tc>
      </w:tr>
      <w:tr w:rsidR="004B77AE" w14:paraId="03A9096F" w14:textId="77777777" w:rsidTr="00604625">
        <w:trPr>
          <w:trHeight w:val="295"/>
        </w:trPr>
        <w:tc>
          <w:tcPr>
            <w:tcW w:w="1271" w:type="dxa"/>
            <w:tcBorders>
              <w:top w:val="nil"/>
              <w:left w:val="single" w:sz="4" w:space="0" w:color="000000"/>
              <w:bottom w:val="single" w:sz="4" w:space="0" w:color="000000"/>
              <w:right w:val="single" w:sz="4" w:space="0" w:color="000000"/>
            </w:tcBorders>
          </w:tcPr>
          <w:p w14:paraId="26C8EC73" w14:textId="77777777" w:rsidR="004B77AE" w:rsidRDefault="004B77AE" w:rsidP="00604625">
            <w:pPr>
              <w:jc w:val="center"/>
            </w:pPr>
            <w:r>
              <w:t>2</w:t>
            </w:r>
          </w:p>
        </w:tc>
        <w:tc>
          <w:tcPr>
            <w:tcW w:w="1963" w:type="dxa"/>
            <w:gridSpan w:val="2"/>
            <w:tcBorders>
              <w:top w:val="single" w:sz="4" w:space="0" w:color="000000"/>
              <w:left w:val="nil"/>
              <w:bottom w:val="single" w:sz="4" w:space="0" w:color="000000"/>
              <w:right w:val="single" w:sz="4" w:space="0" w:color="000000"/>
            </w:tcBorders>
          </w:tcPr>
          <w:p w14:paraId="0523CFE6" w14:textId="77777777" w:rsidR="004B77AE" w:rsidRDefault="004B77AE" w:rsidP="00604625">
            <w:r>
              <w:t>Simulate no occupancy in defined ROI</w:t>
            </w:r>
          </w:p>
        </w:tc>
        <w:tc>
          <w:tcPr>
            <w:tcW w:w="2098" w:type="dxa"/>
            <w:gridSpan w:val="2"/>
            <w:tcBorders>
              <w:top w:val="single" w:sz="4" w:space="0" w:color="000000"/>
              <w:left w:val="nil"/>
              <w:bottom w:val="single" w:sz="4" w:space="0" w:color="000000"/>
              <w:right w:val="single" w:sz="4" w:space="0" w:color="000000"/>
            </w:tcBorders>
          </w:tcPr>
          <w:p w14:paraId="49EB4F0B" w14:textId="77777777" w:rsidR="004B77AE" w:rsidRDefault="004B77AE" w:rsidP="00604625">
            <w:r>
              <w:t>Human should not be detected</w:t>
            </w:r>
          </w:p>
        </w:tc>
        <w:tc>
          <w:tcPr>
            <w:tcW w:w="1860" w:type="dxa"/>
            <w:gridSpan w:val="3"/>
            <w:tcBorders>
              <w:top w:val="single" w:sz="4" w:space="0" w:color="000000"/>
              <w:left w:val="nil"/>
              <w:bottom w:val="single" w:sz="4" w:space="0" w:color="000000"/>
              <w:right w:val="single" w:sz="4" w:space="0" w:color="000000"/>
            </w:tcBorders>
          </w:tcPr>
          <w:p w14:paraId="63444471" w14:textId="77777777" w:rsidR="004B77AE" w:rsidRDefault="004B77AE" w:rsidP="00604625">
            <w:r>
              <w:t>As Expected</w:t>
            </w:r>
          </w:p>
        </w:tc>
        <w:tc>
          <w:tcPr>
            <w:tcW w:w="1922" w:type="dxa"/>
            <w:gridSpan w:val="3"/>
            <w:tcBorders>
              <w:top w:val="single" w:sz="4" w:space="0" w:color="000000"/>
              <w:left w:val="nil"/>
              <w:bottom w:val="single" w:sz="4" w:space="0" w:color="000000"/>
              <w:right w:val="single" w:sz="4" w:space="0" w:color="000000"/>
            </w:tcBorders>
          </w:tcPr>
          <w:p w14:paraId="4D028F06" w14:textId="77777777" w:rsidR="004B77AE" w:rsidRDefault="004B77AE" w:rsidP="00604625">
            <w:r>
              <w:t>Pass</w:t>
            </w:r>
          </w:p>
        </w:tc>
        <w:tc>
          <w:tcPr>
            <w:tcW w:w="236" w:type="dxa"/>
            <w:vAlign w:val="center"/>
          </w:tcPr>
          <w:p w14:paraId="7635A933" w14:textId="77777777" w:rsidR="004B77AE" w:rsidRDefault="004B77AE" w:rsidP="00604625">
            <w:pPr>
              <w:rPr>
                <w:sz w:val="20"/>
                <w:szCs w:val="20"/>
              </w:rPr>
            </w:pPr>
          </w:p>
        </w:tc>
      </w:tr>
      <w:bookmarkEnd w:id="526"/>
    </w:tbl>
    <w:p w14:paraId="06DB9D34" w14:textId="77777777" w:rsidR="004B77AE" w:rsidRDefault="004B77AE" w:rsidP="004B77AE">
      <w:pPr>
        <w:spacing w:line="360" w:lineRule="auto"/>
        <w:jc w:val="both"/>
      </w:pPr>
    </w:p>
    <w:p w14:paraId="322A7802" w14:textId="77777777" w:rsidR="004B77AE" w:rsidRDefault="004B77AE" w:rsidP="004B77AE">
      <w:pPr>
        <w:spacing w:line="360" w:lineRule="auto"/>
        <w:jc w:val="both"/>
      </w:pPr>
    </w:p>
    <w:p w14:paraId="224AAD56" w14:textId="77777777" w:rsidR="004B77AE" w:rsidRDefault="004B77AE" w:rsidP="004B77AE">
      <w:pPr>
        <w:spacing w:line="360" w:lineRule="auto"/>
        <w:jc w:val="both"/>
      </w:pPr>
    </w:p>
    <w:p w14:paraId="212081B1" w14:textId="70FDE0DF" w:rsidR="008B4655" w:rsidRPr="00A249C9" w:rsidRDefault="00530747" w:rsidP="008B4655">
      <w:pPr>
        <w:pStyle w:val="Heading2"/>
        <w:rPr>
          <w:sz w:val="28"/>
          <w:szCs w:val="36"/>
        </w:rPr>
      </w:pPr>
      <w:bookmarkStart w:id="527" w:name="_Toc167959164"/>
      <w:r w:rsidRPr="00A249C9">
        <w:rPr>
          <w:sz w:val="28"/>
          <w:szCs w:val="36"/>
        </w:rPr>
        <w:t>7.</w:t>
      </w:r>
      <w:r w:rsidR="008B4655" w:rsidRPr="00A249C9">
        <w:rPr>
          <w:sz w:val="28"/>
          <w:szCs w:val="36"/>
        </w:rPr>
        <w:t>2 Equi</w:t>
      </w:r>
      <w:r w:rsidRPr="00A249C9">
        <w:rPr>
          <w:sz w:val="28"/>
          <w:szCs w:val="36"/>
        </w:rPr>
        <w:t>valence Partitioning</w:t>
      </w:r>
      <w:bookmarkEnd w:id="527"/>
    </w:p>
    <w:p w14:paraId="612116DE" w14:textId="5B81E44F" w:rsidR="004B77AE" w:rsidRDefault="004B77AE" w:rsidP="004B77AE">
      <w:pPr>
        <w:spacing w:line="360" w:lineRule="auto"/>
        <w:jc w:val="both"/>
      </w:pPr>
      <w:r>
        <w:t>Creation of Regions of Interest (ROI):</w:t>
      </w:r>
    </w:p>
    <w:p w14:paraId="4D772DCC" w14:textId="77777777" w:rsidR="004B77AE" w:rsidRDefault="004B77AE" w:rsidP="004B77AE">
      <w:pPr>
        <w:spacing w:line="360" w:lineRule="auto"/>
        <w:jc w:val="both"/>
      </w:pPr>
      <w:r>
        <w:t>Valid ROIs within boundaries</w:t>
      </w:r>
    </w:p>
    <w:tbl>
      <w:tblPr>
        <w:tblW w:w="9350" w:type="dxa"/>
        <w:tblLayout w:type="fixed"/>
        <w:tblLook w:val="0400" w:firstRow="0" w:lastRow="0" w:firstColumn="0" w:lastColumn="0" w:noHBand="0" w:noVBand="1"/>
      </w:tblPr>
      <w:tblGrid>
        <w:gridCol w:w="2965"/>
        <w:gridCol w:w="3330"/>
        <w:gridCol w:w="3055"/>
      </w:tblGrid>
      <w:tr w:rsidR="004B77AE" w14:paraId="4C4B31FC" w14:textId="77777777" w:rsidTr="00604625">
        <w:trPr>
          <w:trHeight w:val="413"/>
        </w:trPr>
        <w:tc>
          <w:tcPr>
            <w:tcW w:w="2965" w:type="dxa"/>
            <w:tcBorders>
              <w:top w:val="single" w:sz="4" w:space="0" w:color="B2B2B2"/>
              <w:left w:val="single" w:sz="4" w:space="0" w:color="B2B2B2"/>
              <w:bottom w:val="single" w:sz="4" w:space="0" w:color="B2B2B2"/>
              <w:right w:val="single" w:sz="4" w:space="0" w:color="B2B2B2"/>
            </w:tcBorders>
            <w:shd w:val="clear" w:color="auto" w:fill="FFFFCC"/>
          </w:tcPr>
          <w:p w14:paraId="7024BB35" w14:textId="77777777" w:rsidR="004B77AE" w:rsidRDefault="004B77AE" w:rsidP="00604625">
            <w:pPr>
              <w:jc w:val="center"/>
              <w:rPr>
                <w:b/>
              </w:rPr>
            </w:pPr>
            <w:r>
              <w:rPr>
                <w:b/>
              </w:rPr>
              <w:t>Valid</w:t>
            </w:r>
          </w:p>
        </w:tc>
        <w:tc>
          <w:tcPr>
            <w:tcW w:w="3330" w:type="dxa"/>
            <w:tcBorders>
              <w:top w:val="single" w:sz="4" w:space="0" w:color="B2B2B2"/>
              <w:left w:val="single" w:sz="4" w:space="0" w:color="B2B2B2"/>
              <w:bottom w:val="single" w:sz="4" w:space="0" w:color="B2B2B2"/>
              <w:right w:val="single" w:sz="4" w:space="0" w:color="B2B2B2"/>
            </w:tcBorders>
            <w:shd w:val="clear" w:color="auto" w:fill="FFFFCC"/>
          </w:tcPr>
          <w:p w14:paraId="4C2EC0C3" w14:textId="77777777" w:rsidR="004B77AE" w:rsidRDefault="004B77AE" w:rsidP="00604625">
            <w:pPr>
              <w:jc w:val="center"/>
              <w:rPr>
                <w:b/>
              </w:rPr>
            </w:pPr>
            <w:r>
              <w:rPr>
                <w:b/>
              </w:rPr>
              <w:t>Invalid</w:t>
            </w:r>
          </w:p>
        </w:tc>
        <w:tc>
          <w:tcPr>
            <w:tcW w:w="3055" w:type="dxa"/>
            <w:tcBorders>
              <w:top w:val="single" w:sz="4" w:space="0" w:color="B2B2B2"/>
              <w:left w:val="single" w:sz="4" w:space="0" w:color="B2B2B2"/>
              <w:right w:val="single" w:sz="4" w:space="0" w:color="B2B2B2"/>
            </w:tcBorders>
            <w:shd w:val="clear" w:color="auto" w:fill="FFFFCC"/>
          </w:tcPr>
          <w:p w14:paraId="38A5D0E2" w14:textId="77777777" w:rsidR="004B77AE" w:rsidRDefault="004B77AE" w:rsidP="00604625">
            <w:pPr>
              <w:jc w:val="center"/>
              <w:rPr>
                <w:b/>
              </w:rPr>
            </w:pPr>
            <w:r>
              <w:rPr>
                <w:b/>
              </w:rPr>
              <w:t>Invalid</w:t>
            </w:r>
          </w:p>
        </w:tc>
      </w:tr>
      <w:tr w:rsidR="004B77AE" w14:paraId="2C45826A" w14:textId="77777777" w:rsidTr="00604625">
        <w:trPr>
          <w:trHeight w:val="573"/>
        </w:trPr>
        <w:tc>
          <w:tcPr>
            <w:tcW w:w="2965" w:type="dxa"/>
            <w:tcBorders>
              <w:top w:val="single" w:sz="4" w:space="0" w:color="000000"/>
              <w:left w:val="single" w:sz="4" w:space="0" w:color="000000"/>
              <w:bottom w:val="single" w:sz="4" w:space="0" w:color="000000"/>
              <w:right w:val="single" w:sz="4" w:space="0" w:color="000000"/>
            </w:tcBorders>
          </w:tcPr>
          <w:p w14:paraId="7BC9801D" w14:textId="77777777" w:rsidR="004B77AE" w:rsidRDefault="004B77AE" w:rsidP="00604625">
            <w:pPr>
              <w:jc w:val="center"/>
            </w:pPr>
            <w:r>
              <w:t>(50, 50, 150, 150)</w:t>
            </w:r>
          </w:p>
        </w:tc>
        <w:tc>
          <w:tcPr>
            <w:tcW w:w="3330" w:type="dxa"/>
            <w:tcBorders>
              <w:top w:val="single" w:sz="4" w:space="0" w:color="000000"/>
              <w:left w:val="nil"/>
              <w:bottom w:val="single" w:sz="4" w:space="0" w:color="000000"/>
              <w:right w:val="single" w:sz="4" w:space="0" w:color="000000"/>
            </w:tcBorders>
          </w:tcPr>
          <w:p w14:paraId="7C44C421" w14:textId="77777777" w:rsidR="004B77AE" w:rsidRDefault="004B77AE" w:rsidP="00604625">
            <w:pPr>
              <w:jc w:val="center"/>
            </w:pPr>
            <w:r>
              <w:t>(150, 50, 50, 150)</w:t>
            </w:r>
          </w:p>
        </w:tc>
        <w:tc>
          <w:tcPr>
            <w:tcW w:w="3055" w:type="dxa"/>
            <w:tcBorders>
              <w:top w:val="single" w:sz="4" w:space="0" w:color="000000"/>
              <w:left w:val="nil"/>
              <w:bottom w:val="single" w:sz="4" w:space="0" w:color="000000"/>
              <w:right w:val="single" w:sz="4" w:space="0" w:color="000000"/>
            </w:tcBorders>
          </w:tcPr>
          <w:p w14:paraId="75251FE5" w14:textId="77777777" w:rsidR="004B77AE" w:rsidRDefault="004B77AE" w:rsidP="00604625">
            <w:pPr>
              <w:jc w:val="center"/>
            </w:pPr>
            <w:r>
              <w:t>Coordinates outside image boundary</w:t>
            </w:r>
          </w:p>
        </w:tc>
      </w:tr>
    </w:tbl>
    <w:p w14:paraId="01A8D77B" w14:textId="77777777" w:rsidR="004B77AE" w:rsidRDefault="004B77AE" w:rsidP="004B77AE">
      <w:pPr>
        <w:spacing w:line="360" w:lineRule="auto"/>
        <w:jc w:val="both"/>
      </w:pPr>
    </w:p>
    <w:p w14:paraId="455F3B49" w14:textId="77777777" w:rsidR="004B77AE" w:rsidRDefault="004B77AE" w:rsidP="004B77AE">
      <w:pPr>
        <w:spacing w:line="360" w:lineRule="auto"/>
        <w:jc w:val="both"/>
      </w:pPr>
      <w:r>
        <w:t>Device Shutting On/Off Based on Occupancy Status:</w:t>
      </w:r>
    </w:p>
    <w:p w14:paraId="717242CC" w14:textId="77777777" w:rsidR="004B77AE" w:rsidRDefault="004B77AE" w:rsidP="004B77AE">
      <w:pPr>
        <w:spacing w:line="360" w:lineRule="auto"/>
        <w:jc w:val="both"/>
      </w:pPr>
      <w:r>
        <w:t>Valid occupancy status and devices</w:t>
      </w:r>
    </w:p>
    <w:tbl>
      <w:tblPr>
        <w:tblW w:w="9350" w:type="dxa"/>
        <w:tblLayout w:type="fixed"/>
        <w:tblLook w:val="0400" w:firstRow="0" w:lastRow="0" w:firstColumn="0" w:lastColumn="0" w:noHBand="0" w:noVBand="1"/>
      </w:tblPr>
      <w:tblGrid>
        <w:gridCol w:w="2965"/>
        <w:gridCol w:w="3330"/>
        <w:gridCol w:w="3055"/>
      </w:tblGrid>
      <w:tr w:rsidR="004B77AE" w14:paraId="57358037" w14:textId="77777777" w:rsidTr="00604625">
        <w:trPr>
          <w:trHeight w:val="413"/>
        </w:trPr>
        <w:tc>
          <w:tcPr>
            <w:tcW w:w="2965" w:type="dxa"/>
            <w:tcBorders>
              <w:top w:val="single" w:sz="4" w:space="0" w:color="B2B2B2"/>
              <w:left w:val="single" w:sz="4" w:space="0" w:color="B2B2B2"/>
              <w:bottom w:val="single" w:sz="4" w:space="0" w:color="B2B2B2"/>
              <w:right w:val="single" w:sz="4" w:space="0" w:color="B2B2B2"/>
            </w:tcBorders>
            <w:shd w:val="clear" w:color="auto" w:fill="FFFFCC"/>
          </w:tcPr>
          <w:p w14:paraId="47798B43" w14:textId="77777777" w:rsidR="004B77AE" w:rsidRDefault="004B77AE" w:rsidP="00604625">
            <w:pPr>
              <w:jc w:val="center"/>
              <w:rPr>
                <w:b/>
              </w:rPr>
            </w:pPr>
            <w:r>
              <w:rPr>
                <w:b/>
              </w:rPr>
              <w:t>Valid</w:t>
            </w:r>
          </w:p>
        </w:tc>
        <w:tc>
          <w:tcPr>
            <w:tcW w:w="3330" w:type="dxa"/>
            <w:tcBorders>
              <w:top w:val="single" w:sz="4" w:space="0" w:color="B2B2B2"/>
              <w:left w:val="single" w:sz="4" w:space="0" w:color="B2B2B2"/>
              <w:bottom w:val="single" w:sz="4" w:space="0" w:color="B2B2B2"/>
              <w:right w:val="single" w:sz="4" w:space="0" w:color="B2B2B2"/>
            </w:tcBorders>
            <w:shd w:val="clear" w:color="auto" w:fill="FFFFCC"/>
          </w:tcPr>
          <w:p w14:paraId="1CE06C9F" w14:textId="77777777" w:rsidR="004B77AE" w:rsidRDefault="004B77AE" w:rsidP="00604625">
            <w:pPr>
              <w:jc w:val="center"/>
              <w:rPr>
                <w:b/>
              </w:rPr>
            </w:pPr>
            <w:r>
              <w:rPr>
                <w:b/>
              </w:rPr>
              <w:t>Invalid</w:t>
            </w:r>
          </w:p>
        </w:tc>
        <w:tc>
          <w:tcPr>
            <w:tcW w:w="3055" w:type="dxa"/>
            <w:tcBorders>
              <w:top w:val="single" w:sz="4" w:space="0" w:color="B2B2B2"/>
              <w:left w:val="single" w:sz="4" w:space="0" w:color="B2B2B2"/>
              <w:right w:val="single" w:sz="4" w:space="0" w:color="B2B2B2"/>
            </w:tcBorders>
            <w:shd w:val="clear" w:color="auto" w:fill="FFFFCC"/>
          </w:tcPr>
          <w:p w14:paraId="68B3DD16" w14:textId="77777777" w:rsidR="004B77AE" w:rsidRDefault="004B77AE" w:rsidP="00604625">
            <w:pPr>
              <w:jc w:val="center"/>
              <w:rPr>
                <w:b/>
              </w:rPr>
            </w:pPr>
            <w:r>
              <w:rPr>
                <w:b/>
              </w:rPr>
              <w:t>Invalid</w:t>
            </w:r>
          </w:p>
        </w:tc>
      </w:tr>
      <w:tr w:rsidR="004B77AE" w14:paraId="0C3AB60B" w14:textId="77777777" w:rsidTr="00604625">
        <w:trPr>
          <w:trHeight w:val="573"/>
        </w:trPr>
        <w:tc>
          <w:tcPr>
            <w:tcW w:w="2965" w:type="dxa"/>
            <w:tcBorders>
              <w:top w:val="single" w:sz="4" w:space="0" w:color="000000"/>
              <w:left w:val="single" w:sz="4" w:space="0" w:color="000000"/>
              <w:bottom w:val="single" w:sz="4" w:space="0" w:color="000000"/>
              <w:right w:val="single" w:sz="4" w:space="0" w:color="000000"/>
            </w:tcBorders>
          </w:tcPr>
          <w:p w14:paraId="3A84950C" w14:textId="77777777" w:rsidR="004B77AE" w:rsidRDefault="004B77AE" w:rsidP="00604625">
            <w:pPr>
              <w:jc w:val="center"/>
            </w:pPr>
            <w:r>
              <w:t>Occupancy Status: true</w:t>
            </w:r>
          </w:p>
          <w:p w14:paraId="0B56C9C0" w14:textId="77777777" w:rsidR="004B77AE" w:rsidRDefault="004B77AE" w:rsidP="00604625">
            <w:pPr>
              <w:jc w:val="center"/>
            </w:pPr>
            <w:r>
              <w:t>Devices: Light, Fan, PC</w:t>
            </w:r>
          </w:p>
        </w:tc>
        <w:tc>
          <w:tcPr>
            <w:tcW w:w="3330" w:type="dxa"/>
            <w:tcBorders>
              <w:top w:val="single" w:sz="4" w:space="0" w:color="000000"/>
              <w:left w:val="nil"/>
              <w:bottom w:val="single" w:sz="4" w:space="0" w:color="000000"/>
              <w:right w:val="single" w:sz="4" w:space="0" w:color="000000"/>
            </w:tcBorders>
          </w:tcPr>
          <w:p w14:paraId="1B867CCE" w14:textId="77777777" w:rsidR="004B77AE" w:rsidRDefault="004B77AE" w:rsidP="00604625">
            <w:pPr>
              <w:jc w:val="center"/>
            </w:pPr>
            <w:r>
              <w:t>Occupancy Status: null</w:t>
            </w:r>
          </w:p>
          <w:p w14:paraId="116EAB34" w14:textId="77777777" w:rsidR="004B77AE" w:rsidRDefault="004B77AE" w:rsidP="00604625">
            <w:pPr>
              <w:jc w:val="center"/>
            </w:pPr>
            <w:r>
              <w:t>Devices: Light, Fan, PC</w:t>
            </w:r>
          </w:p>
        </w:tc>
        <w:tc>
          <w:tcPr>
            <w:tcW w:w="3055" w:type="dxa"/>
            <w:tcBorders>
              <w:top w:val="single" w:sz="4" w:space="0" w:color="000000"/>
              <w:left w:val="nil"/>
              <w:bottom w:val="single" w:sz="4" w:space="0" w:color="000000"/>
              <w:right w:val="single" w:sz="4" w:space="0" w:color="000000"/>
            </w:tcBorders>
          </w:tcPr>
          <w:p w14:paraId="5DAA9E7D" w14:textId="77777777" w:rsidR="004B77AE" w:rsidRDefault="004B77AE" w:rsidP="00604625">
            <w:pPr>
              <w:jc w:val="center"/>
            </w:pPr>
            <w:r>
              <w:t>Occupancy Status: true</w:t>
            </w:r>
          </w:p>
          <w:p w14:paraId="758F0EE1" w14:textId="77777777" w:rsidR="004B77AE" w:rsidRDefault="004B77AE" w:rsidP="00604625">
            <w:pPr>
              <w:jc w:val="center"/>
            </w:pPr>
            <w:r>
              <w:t>Devices: non-existent</w:t>
            </w:r>
          </w:p>
        </w:tc>
      </w:tr>
    </w:tbl>
    <w:p w14:paraId="4366717A" w14:textId="77777777" w:rsidR="004B77AE" w:rsidRDefault="004B77AE" w:rsidP="004B77AE">
      <w:pPr>
        <w:spacing w:line="360" w:lineRule="auto"/>
        <w:jc w:val="both"/>
      </w:pPr>
    </w:p>
    <w:p w14:paraId="4C1C38F9" w14:textId="77777777" w:rsidR="004B77AE" w:rsidRDefault="004B77AE" w:rsidP="004B77AE">
      <w:pPr>
        <w:spacing w:line="360" w:lineRule="auto"/>
        <w:jc w:val="both"/>
      </w:pPr>
      <w:r>
        <w:t>Showing Devices Usage Data:</w:t>
      </w:r>
    </w:p>
    <w:p w14:paraId="71C2989F" w14:textId="77777777" w:rsidR="004B77AE" w:rsidRDefault="004B77AE" w:rsidP="004B77AE">
      <w:pPr>
        <w:spacing w:line="360" w:lineRule="auto"/>
        <w:jc w:val="both"/>
      </w:pPr>
      <w:r>
        <w:t>Valid time range and devices</w:t>
      </w:r>
    </w:p>
    <w:tbl>
      <w:tblPr>
        <w:tblW w:w="9350" w:type="dxa"/>
        <w:tblLayout w:type="fixed"/>
        <w:tblLook w:val="0400" w:firstRow="0" w:lastRow="0" w:firstColumn="0" w:lastColumn="0" w:noHBand="0" w:noVBand="1"/>
      </w:tblPr>
      <w:tblGrid>
        <w:gridCol w:w="2965"/>
        <w:gridCol w:w="3330"/>
        <w:gridCol w:w="3055"/>
      </w:tblGrid>
      <w:tr w:rsidR="004B77AE" w14:paraId="0947F6B6" w14:textId="77777777" w:rsidTr="00604625">
        <w:trPr>
          <w:trHeight w:val="413"/>
        </w:trPr>
        <w:tc>
          <w:tcPr>
            <w:tcW w:w="2965" w:type="dxa"/>
            <w:tcBorders>
              <w:top w:val="single" w:sz="4" w:space="0" w:color="B2B2B2"/>
              <w:left w:val="single" w:sz="4" w:space="0" w:color="B2B2B2"/>
              <w:bottom w:val="single" w:sz="4" w:space="0" w:color="B2B2B2"/>
              <w:right w:val="single" w:sz="4" w:space="0" w:color="B2B2B2"/>
            </w:tcBorders>
            <w:shd w:val="clear" w:color="auto" w:fill="FFFFCC"/>
          </w:tcPr>
          <w:p w14:paraId="516608BE" w14:textId="77777777" w:rsidR="004B77AE" w:rsidRDefault="004B77AE" w:rsidP="00604625">
            <w:pPr>
              <w:jc w:val="center"/>
              <w:rPr>
                <w:b/>
              </w:rPr>
            </w:pPr>
            <w:r>
              <w:rPr>
                <w:b/>
              </w:rPr>
              <w:t>Valid</w:t>
            </w:r>
          </w:p>
        </w:tc>
        <w:tc>
          <w:tcPr>
            <w:tcW w:w="3330" w:type="dxa"/>
            <w:tcBorders>
              <w:top w:val="single" w:sz="4" w:space="0" w:color="B2B2B2"/>
              <w:left w:val="single" w:sz="4" w:space="0" w:color="B2B2B2"/>
              <w:bottom w:val="single" w:sz="4" w:space="0" w:color="B2B2B2"/>
              <w:right w:val="single" w:sz="4" w:space="0" w:color="B2B2B2"/>
            </w:tcBorders>
            <w:shd w:val="clear" w:color="auto" w:fill="FFFFCC"/>
          </w:tcPr>
          <w:p w14:paraId="526A39F6" w14:textId="77777777" w:rsidR="004B77AE" w:rsidRDefault="004B77AE" w:rsidP="00604625">
            <w:pPr>
              <w:jc w:val="center"/>
              <w:rPr>
                <w:b/>
              </w:rPr>
            </w:pPr>
            <w:r>
              <w:rPr>
                <w:b/>
              </w:rPr>
              <w:t>Invalid</w:t>
            </w:r>
          </w:p>
        </w:tc>
        <w:tc>
          <w:tcPr>
            <w:tcW w:w="3055" w:type="dxa"/>
            <w:tcBorders>
              <w:top w:val="single" w:sz="4" w:space="0" w:color="B2B2B2"/>
              <w:left w:val="single" w:sz="4" w:space="0" w:color="B2B2B2"/>
              <w:right w:val="single" w:sz="4" w:space="0" w:color="B2B2B2"/>
            </w:tcBorders>
            <w:shd w:val="clear" w:color="auto" w:fill="FFFFCC"/>
          </w:tcPr>
          <w:p w14:paraId="503E8382" w14:textId="77777777" w:rsidR="004B77AE" w:rsidRDefault="004B77AE" w:rsidP="00604625">
            <w:pPr>
              <w:jc w:val="center"/>
              <w:rPr>
                <w:b/>
              </w:rPr>
            </w:pPr>
            <w:r>
              <w:rPr>
                <w:b/>
              </w:rPr>
              <w:t>Invalid</w:t>
            </w:r>
          </w:p>
        </w:tc>
      </w:tr>
      <w:tr w:rsidR="004B77AE" w14:paraId="32E1B4E2" w14:textId="77777777" w:rsidTr="00604625">
        <w:trPr>
          <w:trHeight w:val="573"/>
        </w:trPr>
        <w:tc>
          <w:tcPr>
            <w:tcW w:w="2965" w:type="dxa"/>
            <w:tcBorders>
              <w:top w:val="single" w:sz="4" w:space="0" w:color="000000"/>
              <w:left w:val="single" w:sz="4" w:space="0" w:color="000000"/>
              <w:bottom w:val="single" w:sz="4" w:space="0" w:color="000000"/>
              <w:right w:val="single" w:sz="4" w:space="0" w:color="000000"/>
            </w:tcBorders>
          </w:tcPr>
          <w:p w14:paraId="28D0477C" w14:textId="77777777" w:rsidR="004B77AE" w:rsidRDefault="004B77AE" w:rsidP="00604625">
            <w:pPr>
              <w:jc w:val="center"/>
            </w:pPr>
            <w:r>
              <w:t>Time Range: Start time – End time</w:t>
            </w:r>
          </w:p>
          <w:p w14:paraId="59532FB2" w14:textId="77777777" w:rsidR="004B77AE" w:rsidRDefault="004B77AE" w:rsidP="00604625">
            <w:pPr>
              <w:jc w:val="center"/>
            </w:pPr>
            <w:r>
              <w:t>Devices: Light, Fan, PC</w:t>
            </w:r>
          </w:p>
        </w:tc>
        <w:tc>
          <w:tcPr>
            <w:tcW w:w="3330" w:type="dxa"/>
            <w:tcBorders>
              <w:top w:val="single" w:sz="4" w:space="0" w:color="000000"/>
              <w:left w:val="nil"/>
              <w:bottom w:val="single" w:sz="4" w:space="0" w:color="000000"/>
              <w:right w:val="single" w:sz="4" w:space="0" w:color="000000"/>
            </w:tcBorders>
          </w:tcPr>
          <w:p w14:paraId="67599CB9" w14:textId="77777777" w:rsidR="004B77AE" w:rsidRDefault="004B77AE" w:rsidP="00604625">
            <w:pPr>
              <w:jc w:val="center"/>
            </w:pPr>
            <w:r>
              <w:t>Time Range: End time – Start time</w:t>
            </w:r>
          </w:p>
          <w:p w14:paraId="73DE55F9" w14:textId="77777777" w:rsidR="004B77AE" w:rsidRDefault="004B77AE" w:rsidP="00604625">
            <w:pPr>
              <w:jc w:val="center"/>
            </w:pPr>
            <w:r>
              <w:t>Devices: Light, Fan, PC</w:t>
            </w:r>
          </w:p>
        </w:tc>
        <w:tc>
          <w:tcPr>
            <w:tcW w:w="3055" w:type="dxa"/>
            <w:tcBorders>
              <w:top w:val="single" w:sz="4" w:space="0" w:color="000000"/>
              <w:left w:val="nil"/>
              <w:bottom w:val="single" w:sz="4" w:space="0" w:color="000000"/>
              <w:right w:val="single" w:sz="4" w:space="0" w:color="000000"/>
            </w:tcBorders>
          </w:tcPr>
          <w:p w14:paraId="33951975" w14:textId="77777777" w:rsidR="004B77AE" w:rsidRDefault="004B77AE" w:rsidP="00604625">
            <w:pPr>
              <w:jc w:val="center"/>
            </w:pPr>
            <w:r>
              <w:t>Time Range: Start time – End time</w:t>
            </w:r>
          </w:p>
          <w:p w14:paraId="79FE7BD6" w14:textId="77777777" w:rsidR="004B77AE" w:rsidRDefault="004B77AE" w:rsidP="00604625">
            <w:pPr>
              <w:jc w:val="center"/>
            </w:pPr>
            <w:r>
              <w:t>Devices: non-existent</w:t>
            </w:r>
          </w:p>
        </w:tc>
      </w:tr>
    </w:tbl>
    <w:p w14:paraId="17E50A8F" w14:textId="77777777" w:rsidR="004B77AE" w:rsidRDefault="004B77AE" w:rsidP="004B77AE">
      <w:pPr>
        <w:spacing w:line="360" w:lineRule="auto"/>
        <w:jc w:val="both"/>
      </w:pPr>
    </w:p>
    <w:p w14:paraId="48D2DC3A" w14:textId="77777777" w:rsidR="004B77AE" w:rsidRDefault="004B77AE" w:rsidP="004B77AE">
      <w:pPr>
        <w:spacing w:line="360" w:lineRule="auto"/>
        <w:jc w:val="both"/>
      </w:pPr>
      <w:r>
        <w:t>Detection of Human in ROI:</w:t>
      </w:r>
    </w:p>
    <w:p w14:paraId="5C577376" w14:textId="77777777" w:rsidR="004B77AE" w:rsidRDefault="004B77AE" w:rsidP="004B77AE">
      <w:pPr>
        <w:spacing w:line="360" w:lineRule="auto"/>
        <w:jc w:val="both"/>
      </w:pPr>
      <w:r>
        <w:lastRenderedPageBreak/>
        <w:t>Clear image with human in ROI</w:t>
      </w:r>
    </w:p>
    <w:tbl>
      <w:tblPr>
        <w:tblW w:w="9350" w:type="dxa"/>
        <w:tblLayout w:type="fixed"/>
        <w:tblLook w:val="0400" w:firstRow="0" w:lastRow="0" w:firstColumn="0" w:lastColumn="0" w:noHBand="0" w:noVBand="1"/>
      </w:tblPr>
      <w:tblGrid>
        <w:gridCol w:w="3325"/>
        <w:gridCol w:w="3330"/>
        <w:gridCol w:w="2695"/>
      </w:tblGrid>
      <w:tr w:rsidR="004B77AE" w14:paraId="2D4D6EF3" w14:textId="77777777" w:rsidTr="00604625">
        <w:trPr>
          <w:trHeight w:val="413"/>
        </w:trPr>
        <w:tc>
          <w:tcPr>
            <w:tcW w:w="3325" w:type="dxa"/>
            <w:tcBorders>
              <w:top w:val="single" w:sz="4" w:space="0" w:color="B2B2B2"/>
              <w:left w:val="single" w:sz="4" w:space="0" w:color="B2B2B2"/>
              <w:bottom w:val="single" w:sz="4" w:space="0" w:color="B2B2B2"/>
              <w:right w:val="single" w:sz="4" w:space="0" w:color="B2B2B2"/>
            </w:tcBorders>
            <w:shd w:val="clear" w:color="auto" w:fill="FFFFCC"/>
          </w:tcPr>
          <w:p w14:paraId="21F56044" w14:textId="77777777" w:rsidR="004B77AE" w:rsidRDefault="004B77AE" w:rsidP="00604625">
            <w:pPr>
              <w:jc w:val="center"/>
              <w:rPr>
                <w:b/>
              </w:rPr>
            </w:pPr>
            <w:r>
              <w:rPr>
                <w:b/>
              </w:rPr>
              <w:t>Valid</w:t>
            </w:r>
          </w:p>
        </w:tc>
        <w:tc>
          <w:tcPr>
            <w:tcW w:w="3330" w:type="dxa"/>
            <w:tcBorders>
              <w:top w:val="single" w:sz="4" w:space="0" w:color="B2B2B2"/>
              <w:left w:val="single" w:sz="4" w:space="0" w:color="B2B2B2"/>
              <w:bottom w:val="single" w:sz="4" w:space="0" w:color="B2B2B2"/>
              <w:right w:val="single" w:sz="4" w:space="0" w:color="B2B2B2"/>
            </w:tcBorders>
            <w:shd w:val="clear" w:color="auto" w:fill="FFFFCC"/>
          </w:tcPr>
          <w:p w14:paraId="5D7AE7D8" w14:textId="77777777" w:rsidR="004B77AE" w:rsidRDefault="004B77AE" w:rsidP="00604625">
            <w:pPr>
              <w:jc w:val="center"/>
              <w:rPr>
                <w:b/>
              </w:rPr>
            </w:pPr>
            <w:r>
              <w:rPr>
                <w:b/>
              </w:rPr>
              <w:t>Invalid</w:t>
            </w:r>
          </w:p>
        </w:tc>
        <w:tc>
          <w:tcPr>
            <w:tcW w:w="2695" w:type="dxa"/>
            <w:tcBorders>
              <w:top w:val="single" w:sz="4" w:space="0" w:color="B2B2B2"/>
              <w:left w:val="single" w:sz="4" w:space="0" w:color="B2B2B2"/>
              <w:right w:val="single" w:sz="4" w:space="0" w:color="B2B2B2"/>
            </w:tcBorders>
            <w:shd w:val="clear" w:color="auto" w:fill="FFFFCC"/>
          </w:tcPr>
          <w:p w14:paraId="4F1D2CD3" w14:textId="77777777" w:rsidR="004B77AE" w:rsidRDefault="004B77AE" w:rsidP="00604625">
            <w:pPr>
              <w:jc w:val="center"/>
              <w:rPr>
                <w:b/>
              </w:rPr>
            </w:pPr>
            <w:r>
              <w:rPr>
                <w:b/>
              </w:rPr>
              <w:t>Invalid</w:t>
            </w:r>
          </w:p>
        </w:tc>
      </w:tr>
      <w:tr w:rsidR="004B77AE" w14:paraId="60803D1E" w14:textId="77777777" w:rsidTr="00604625">
        <w:trPr>
          <w:trHeight w:val="573"/>
        </w:trPr>
        <w:tc>
          <w:tcPr>
            <w:tcW w:w="3325" w:type="dxa"/>
            <w:tcBorders>
              <w:top w:val="single" w:sz="4" w:space="0" w:color="000000"/>
              <w:left w:val="single" w:sz="4" w:space="0" w:color="000000"/>
              <w:bottom w:val="single" w:sz="4" w:space="0" w:color="000000"/>
              <w:right w:val="single" w:sz="4" w:space="0" w:color="000000"/>
            </w:tcBorders>
          </w:tcPr>
          <w:p w14:paraId="0EA62105" w14:textId="77777777" w:rsidR="004B77AE" w:rsidRDefault="004B77AE" w:rsidP="00604625">
            <w:pPr>
              <w:jc w:val="center"/>
            </w:pPr>
            <w:r>
              <w:t>Image: clear_image.jpg</w:t>
            </w:r>
          </w:p>
          <w:p w14:paraId="164D6DE6" w14:textId="77777777" w:rsidR="004B77AE" w:rsidRDefault="004B77AE" w:rsidP="00604625">
            <w:pPr>
              <w:jc w:val="center"/>
            </w:pPr>
            <w:r>
              <w:t>Coordinates: (50, 50, 150, 150)</w:t>
            </w:r>
          </w:p>
        </w:tc>
        <w:tc>
          <w:tcPr>
            <w:tcW w:w="3330" w:type="dxa"/>
            <w:tcBorders>
              <w:top w:val="single" w:sz="4" w:space="0" w:color="000000"/>
              <w:left w:val="nil"/>
              <w:bottom w:val="single" w:sz="4" w:space="0" w:color="000000"/>
              <w:right w:val="single" w:sz="4" w:space="0" w:color="000000"/>
            </w:tcBorders>
          </w:tcPr>
          <w:p w14:paraId="337DC30F" w14:textId="77777777" w:rsidR="004B77AE" w:rsidRDefault="004B77AE" w:rsidP="00604625">
            <w:pPr>
              <w:jc w:val="center"/>
            </w:pPr>
            <w:r>
              <w:t>Image: clear_image.jpg</w:t>
            </w:r>
          </w:p>
          <w:p w14:paraId="7AB0DA42" w14:textId="77777777" w:rsidR="004B77AE" w:rsidRDefault="004B77AE" w:rsidP="00604625">
            <w:pPr>
              <w:jc w:val="center"/>
            </w:pPr>
            <w:r>
              <w:t>Coordinates: (150, 50, 50, 150)</w:t>
            </w:r>
          </w:p>
        </w:tc>
        <w:tc>
          <w:tcPr>
            <w:tcW w:w="2695" w:type="dxa"/>
            <w:tcBorders>
              <w:top w:val="single" w:sz="4" w:space="0" w:color="000000"/>
              <w:left w:val="nil"/>
              <w:bottom w:val="single" w:sz="4" w:space="0" w:color="000000"/>
              <w:right w:val="single" w:sz="4" w:space="0" w:color="000000"/>
            </w:tcBorders>
          </w:tcPr>
          <w:p w14:paraId="6DB1FE93" w14:textId="77777777" w:rsidR="004B77AE" w:rsidRDefault="004B77AE" w:rsidP="00604625">
            <w:pPr>
              <w:jc w:val="center"/>
            </w:pPr>
            <w:r>
              <w:t>Coordinates outside image boundary</w:t>
            </w:r>
          </w:p>
        </w:tc>
      </w:tr>
    </w:tbl>
    <w:p w14:paraId="32B5A182" w14:textId="77777777" w:rsidR="004B77AE" w:rsidRDefault="004B77AE" w:rsidP="004B77AE">
      <w:pPr>
        <w:spacing w:line="360" w:lineRule="auto"/>
        <w:jc w:val="both"/>
      </w:pPr>
    </w:p>
    <w:p w14:paraId="7D01CA7F" w14:textId="77777777" w:rsidR="004B77AE" w:rsidRDefault="004B77AE" w:rsidP="004B77AE">
      <w:pPr>
        <w:spacing w:line="360" w:lineRule="auto"/>
        <w:jc w:val="both"/>
      </w:pPr>
    </w:p>
    <w:p w14:paraId="3E1D47BA" w14:textId="1AD2EFF9" w:rsidR="00825FE6" w:rsidRPr="00A249C9" w:rsidRDefault="00825FE6" w:rsidP="00825FE6">
      <w:pPr>
        <w:pStyle w:val="Heading2"/>
        <w:rPr>
          <w:sz w:val="28"/>
          <w:szCs w:val="36"/>
        </w:rPr>
      </w:pPr>
      <w:bookmarkStart w:id="528" w:name="_Toc167959165"/>
      <w:r w:rsidRPr="00A249C9">
        <w:rPr>
          <w:sz w:val="28"/>
          <w:szCs w:val="36"/>
        </w:rPr>
        <w:t>7.</w:t>
      </w:r>
      <w:r w:rsidR="0040373B" w:rsidRPr="00A249C9">
        <w:rPr>
          <w:sz w:val="28"/>
          <w:szCs w:val="36"/>
        </w:rPr>
        <w:t>3</w:t>
      </w:r>
      <w:r w:rsidRPr="00A249C9">
        <w:rPr>
          <w:sz w:val="28"/>
          <w:szCs w:val="36"/>
        </w:rPr>
        <w:t xml:space="preserve"> Boundary Value Testing</w:t>
      </w:r>
      <w:bookmarkEnd w:id="528"/>
    </w:p>
    <w:p w14:paraId="62404256" w14:textId="77777777" w:rsidR="004B77AE" w:rsidRDefault="004B77AE" w:rsidP="004B77AE">
      <w:pPr>
        <w:spacing w:line="360" w:lineRule="auto"/>
        <w:jc w:val="both"/>
      </w:pPr>
      <w:bookmarkStart w:id="529" w:name="_j8sehv" w:colFirst="0" w:colLast="0"/>
      <w:bookmarkEnd w:id="529"/>
      <w:r>
        <w:t>Creation of Regions of Interest (ROI):</w:t>
      </w:r>
    </w:p>
    <w:tbl>
      <w:tblPr>
        <w:tblW w:w="9350" w:type="dxa"/>
        <w:tblLayout w:type="fixed"/>
        <w:tblLook w:val="0400" w:firstRow="0" w:lastRow="0" w:firstColumn="0" w:lastColumn="0" w:noHBand="0" w:noVBand="1"/>
      </w:tblPr>
      <w:tblGrid>
        <w:gridCol w:w="2155"/>
        <w:gridCol w:w="1350"/>
        <w:gridCol w:w="5845"/>
      </w:tblGrid>
      <w:tr w:rsidR="004B77AE" w14:paraId="01F463AE" w14:textId="77777777" w:rsidTr="00604625">
        <w:trPr>
          <w:trHeight w:val="413"/>
        </w:trPr>
        <w:tc>
          <w:tcPr>
            <w:tcW w:w="2155" w:type="dxa"/>
            <w:tcBorders>
              <w:top w:val="single" w:sz="4" w:space="0" w:color="B2B2B2"/>
              <w:left w:val="single" w:sz="4" w:space="0" w:color="B2B2B2"/>
              <w:bottom w:val="single" w:sz="4" w:space="0" w:color="B2B2B2"/>
              <w:right w:val="single" w:sz="4" w:space="0" w:color="B2B2B2"/>
            </w:tcBorders>
            <w:shd w:val="clear" w:color="auto" w:fill="FFFFCC"/>
          </w:tcPr>
          <w:p w14:paraId="563DD953" w14:textId="77777777" w:rsidR="004B77AE" w:rsidRDefault="004B77AE" w:rsidP="00604625">
            <w:pPr>
              <w:tabs>
                <w:tab w:val="center" w:pos="1554"/>
                <w:tab w:val="left" w:pos="2295"/>
              </w:tabs>
              <w:rPr>
                <w:b/>
              </w:rPr>
            </w:pPr>
            <w:r>
              <w:rPr>
                <w:b/>
              </w:rPr>
              <w:t>Test Case</w:t>
            </w:r>
          </w:p>
        </w:tc>
        <w:tc>
          <w:tcPr>
            <w:tcW w:w="1350" w:type="dxa"/>
            <w:tcBorders>
              <w:top w:val="single" w:sz="4" w:space="0" w:color="B2B2B2"/>
              <w:left w:val="single" w:sz="4" w:space="0" w:color="B2B2B2"/>
              <w:bottom w:val="single" w:sz="4" w:space="0" w:color="B2B2B2"/>
              <w:right w:val="single" w:sz="4" w:space="0" w:color="B2B2B2"/>
            </w:tcBorders>
            <w:shd w:val="clear" w:color="auto" w:fill="FFFFCC"/>
          </w:tcPr>
          <w:p w14:paraId="1DC71734" w14:textId="77777777" w:rsidR="004B77AE" w:rsidRDefault="004B77AE" w:rsidP="00604625">
            <w:pPr>
              <w:rPr>
                <w:b/>
              </w:rPr>
            </w:pPr>
            <w:r>
              <w:rPr>
                <w:b/>
              </w:rPr>
              <w:t>Valid</w:t>
            </w:r>
          </w:p>
        </w:tc>
        <w:tc>
          <w:tcPr>
            <w:tcW w:w="5845" w:type="dxa"/>
            <w:tcBorders>
              <w:top w:val="single" w:sz="4" w:space="0" w:color="B2B2B2"/>
              <w:left w:val="single" w:sz="4" w:space="0" w:color="B2B2B2"/>
              <w:right w:val="single" w:sz="4" w:space="0" w:color="B2B2B2"/>
            </w:tcBorders>
            <w:shd w:val="clear" w:color="auto" w:fill="FFFFCC"/>
          </w:tcPr>
          <w:p w14:paraId="79D1D564" w14:textId="77777777" w:rsidR="004B77AE" w:rsidRDefault="004B77AE" w:rsidP="00604625">
            <w:pPr>
              <w:rPr>
                <w:b/>
              </w:rPr>
            </w:pPr>
            <w:r>
              <w:rPr>
                <w:b/>
              </w:rPr>
              <w:t>Invalid</w:t>
            </w:r>
          </w:p>
        </w:tc>
      </w:tr>
      <w:tr w:rsidR="004B77AE" w:rsidRPr="00D52D68" w14:paraId="65BA277C"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17A0B18D" w14:textId="77777777" w:rsidR="004B77AE" w:rsidRDefault="004B77AE" w:rsidP="00604625">
            <w:r>
              <w:t>ROI Coordinates</w:t>
            </w:r>
          </w:p>
        </w:tc>
        <w:tc>
          <w:tcPr>
            <w:tcW w:w="1350" w:type="dxa"/>
            <w:tcBorders>
              <w:top w:val="single" w:sz="4" w:space="0" w:color="000000"/>
              <w:left w:val="nil"/>
              <w:bottom w:val="single" w:sz="4" w:space="0" w:color="000000"/>
              <w:right w:val="single" w:sz="4" w:space="0" w:color="000000"/>
            </w:tcBorders>
          </w:tcPr>
          <w:p w14:paraId="0AC82F91" w14:textId="77777777" w:rsidR="004B77AE" w:rsidRDefault="004B77AE" w:rsidP="00604625">
            <w:r>
              <w:t>(1,1,1,1)</w:t>
            </w:r>
          </w:p>
        </w:tc>
        <w:tc>
          <w:tcPr>
            <w:tcW w:w="5845" w:type="dxa"/>
            <w:tcBorders>
              <w:top w:val="single" w:sz="4" w:space="0" w:color="000000"/>
              <w:left w:val="nil"/>
              <w:bottom w:val="single" w:sz="4" w:space="0" w:color="000000"/>
              <w:right w:val="single" w:sz="4" w:space="0" w:color="000000"/>
            </w:tcBorders>
          </w:tcPr>
          <w:p w14:paraId="3CD580C7" w14:textId="77777777" w:rsidR="004B77AE" w:rsidRPr="005535B0" w:rsidRDefault="004B77AE" w:rsidP="00604625">
            <w:pPr>
              <w:rPr>
                <w:lang w:val="es-CO"/>
              </w:rPr>
            </w:pPr>
            <w:r w:rsidRPr="005535B0">
              <w:rPr>
                <w:lang w:val="es-CO"/>
              </w:rPr>
              <w:t>(0,0,0,0), (max_x, max_y, max_x, max_y), (max_x + 1, max_y + 1, max_x + 1, max_y + 1)</w:t>
            </w:r>
          </w:p>
        </w:tc>
      </w:tr>
    </w:tbl>
    <w:p w14:paraId="3189AE0B" w14:textId="77777777" w:rsidR="004B77AE" w:rsidRPr="005535B0" w:rsidRDefault="004B77AE" w:rsidP="004B77AE">
      <w:pPr>
        <w:spacing w:line="360" w:lineRule="auto"/>
        <w:jc w:val="both"/>
        <w:rPr>
          <w:lang w:val="es-CO"/>
        </w:rPr>
      </w:pPr>
    </w:p>
    <w:p w14:paraId="09E6A85A" w14:textId="77777777" w:rsidR="004B77AE" w:rsidRDefault="004B77AE" w:rsidP="004B77AE">
      <w:pPr>
        <w:spacing w:line="360" w:lineRule="auto"/>
        <w:jc w:val="both"/>
      </w:pPr>
      <w:r>
        <w:t>Devices Shutting On/Off Based on Occupancy Status:</w:t>
      </w:r>
    </w:p>
    <w:tbl>
      <w:tblPr>
        <w:tblW w:w="9350" w:type="dxa"/>
        <w:tblLayout w:type="fixed"/>
        <w:tblLook w:val="0400" w:firstRow="0" w:lastRow="0" w:firstColumn="0" w:lastColumn="0" w:noHBand="0" w:noVBand="1"/>
      </w:tblPr>
      <w:tblGrid>
        <w:gridCol w:w="2155"/>
        <w:gridCol w:w="1350"/>
        <w:gridCol w:w="5845"/>
      </w:tblGrid>
      <w:tr w:rsidR="004B77AE" w14:paraId="15834DDD" w14:textId="77777777" w:rsidTr="00604625">
        <w:trPr>
          <w:trHeight w:val="413"/>
        </w:trPr>
        <w:tc>
          <w:tcPr>
            <w:tcW w:w="2155" w:type="dxa"/>
            <w:tcBorders>
              <w:top w:val="single" w:sz="4" w:space="0" w:color="B2B2B2"/>
              <w:left w:val="single" w:sz="4" w:space="0" w:color="B2B2B2"/>
              <w:bottom w:val="single" w:sz="4" w:space="0" w:color="B2B2B2"/>
              <w:right w:val="single" w:sz="4" w:space="0" w:color="B2B2B2"/>
            </w:tcBorders>
            <w:shd w:val="clear" w:color="auto" w:fill="FFFFCC"/>
          </w:tcPr>
          <w:p w14:paraId="70D53BB1" w14:textId="77777777" w:rsidR="004B77AE" w:rsidRDefault="004B77AE" w:rsidP="00604625">
            <w:pPr>
              <w:tabs>
                <w:tab w:val="center" w:pos="1554"/>
                <w:tab w:val="left" w:pos="2295"/>
              </w:tabs>
              <w:rPr>
                <w:b/>
              </w:rPr>
            </w:pPr>
            <w:r>
              <w:rPr>
                <w:b/>
              </w:rPr>
              <w:t>Test Case</w:t>
            </w:r>
          </w:p>
        </w:tc>
        <w:tc>
          <w:tcPr>
            <w:tcW w:w="1350" w:type="dxa"/>
            <w:tcBorders>
              <w:top w:val="single" w:sz="4" w:space="0" w:color="B2B2B2"/>
              <w:left w:val="single" w:sz="4" w:space="0" w:color="B2B2B2"/>
              <w:bottom w:val="single" w:sz="4" w:space="0" w:color="B2B2B2"/>
              <w:right w:val="single" w:sz="4" w:space="0" w:color="B2B2B2"/>
            </w:tcBorders>
            <w:shd w:val="clear" w:color="auto" w:fill="FFFFCC"/>
          </w:tcPr>
          <w:p w14:paraId="3F5FDB94" w14:textId="77777777" w:rsidR="004B77AE" w:rsidRDefault="004B77AE" w:rsidP="00604625">
            <w:pPr>
              <w:rPr>
                <w:b/>
              </w:rPr>
            </w:pPr>
            <w:r>
              <w:rPr>
                <w:b/>
              </w:rPr>
              <w:t>Valid</w:t>
            </w:r>
          </w:p>
        </w:tc>
        <w:tc>
          <w:tcPr>
            <w:tcW w:w="5845" w:type="dxa"/>
            <w:tcBorders>
              <w:top w:val="single" w:sz="4" w:space="0" w:color="B2B2B2"/>
              <w:left w:val="single" w:sz="4" w:space="0" w:color="B2B2B2"/>
              <w:right w:val="single" w:sz="4" w:space="0" w:color="B2B2B2"/>
            </w:tcBorders>
            <w:shd w:val="clear" w:color="auto" w:fill="FFFFCC"/>
          </w:tcPr>
          <w:p w14:paraId="5B77945B" w14:textId="77777777" w:rsidR="004B77AE" w:rsidRDefault="004B77AE" w:rsidP="00604625">
            <w:pPr>
              <w:rPr>
                <w:b/>
              </w:rPr>
            </w:pPr>
            <w:r>
              <w:rPr>
                <w:b/>
              </w:rPr>
              <w:t>Invalid</w:t>
            </w:r>
          </w:p>
        </w:tc>
      </w:tr>
      <w:tr w:rsidR="004B77AE" w14:paraId="1A0A5F4F"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694ED2DA" w14:textId="77777777" w:rsidR="004B77AE" w:rsidRDefault="004B77AE" w:rsidP="00604625">
            <w:r>
              <w:t>Occupancy Status</w:t>
            </w:r>
          </w:p>
        </w:tc>
        <w:tc>
          <w:tcPr>
            <w:tcW w:w="1350" w:type="dxa"/>
            <w:tcBorders>
              <w:top w:val="single" w:sz="4" w:space="0" w:color="000000"/>
              <w:left w:val="nil"/>
              <w:bottom w:val="single" w:sz="4" w:space="0" w:color="000000"/>
              <w:right w:val="single" w:sz="4" w:space="0" w:color="000000"/>
            </w:tcBorders>
          </w:tcPr>
          <w:p w14:paraId="0FFBDE8C" w14:textId="77777777" w:rsidR="004B77AE" w:rsidRDefault="004B77AE" w:rsidP="00604625">
            <w:r>
              <w:t>False</w:t>
            </w:r>
          </w:p>
        </w:tc>
        <w:tc>
          <w:tcPr>
            <w:tcW w:w="5845" w:type="dxa"/>
            <w:tcBorders>
              <w:top w:val="single" w:sz="4" w:space="0" w:color="000000"/>
              <w:left w:val="nil"/>
              <w:bottom w:val="single" w:sz="4" w:space="0" w:color="000000"/>
              <w:right w:val="single" w:sz="4" w:space="0" w:color="000000"/>
            </w:tcBorders>
          </w:tcPr>
          <w:p w14:paraId="4C95632C" w14:textId="77777777" w:rsidR="004B77AE" w:rsidRDefault="004B77AE" w:rsidP="00604625">
            <w:r>
              <w:t>True, Null</w:t>
            </w:r>
          </w:p>
        </w:tc>
      </w:tr>
      <w:tr w:rsidR="004B77AE" w14:paraId="1515F01A"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1AF728C0" w14:textId="77777777" w:rsidR="004B77AE" w:rsidRDefault="004B77AE" w:rsidP="00604625">
            <w:r>
              <w:t>Devices</w:t>
            </w:r>
          </w:p>
        </w:tc>
        <w:tc>
          <w:tcPr>
            <w:tcW w:w="1350" w:type="dxa"/>
            <w:tcBorders>
              <w:top w:val="single" w:sz="4" w:space="0" w:color="000000"/>
              <w:left w:val="nil"/>
              <w:bottom w:val="single" w:sz="4" w:space="0" w:color="000000"/>
              <w:right w:val="single" w:sz="4" w:space="0" w:color="000000"/>
            </w:tcBorders>
          </w:tcPr>
          <w:p w14:paraId="16E3196E" w14:textId="77777777" w:rsidR="004B77AE" w:rsidRDefault="004B77AE" w:rsidP="00604625">
            <w:r>
              <w:t>Fan, Light, PC</w:t>
            </w:r>
          </w:p>
        </w:tc>
        <w:tc>
          <w:tcPr>
            <w:tcW w:w="5845" w:type="dxa"/>
            <w:tcBorders>
              <w:top w:val="single" w:sz="4" w:space="0" w:color="000000"/>
              <w:left w:val="nil"/>
              <w:bottom w:val="single" w:sz="4" w:space="0" w:color="000000"/>
              <w:right w:val="single" w:sz="4" w:space="0" w:color="000000"/>
            </w:tcBorders>
          </w:tcPr>
          <w:p w14:paraId="215355F9" w14:textId="77777777" w:rsidR="004B77AE" w:rsidRDefault="004B77AE" w:rsidP="00604625">
            <w:r>
              <w:t>Non-existent device</w:t>
            </w:r>
          </w:p>
        </w:tc>
      </w:tr>
    </w:tbl>
    <w:p w14:paraId="05A8C33B" w14:textId="77777777" w:rsidR="004B77AE" w:rsidRDefault="004B77AE" w:rsidP="004B77AE">
      <w:pPr>
        <w:spacing w:line="360" w:lineRule="auto"/>
        <w:jc w:val="both"/>
      </w:pPr>
    </w:p>
    <w:p w14:paraId="3656613C" w14:textId="77777777" w:rsidR="004B77AE" w:rsidRDefault="004B77AE" w:rsidP="004B77AE">
      <w:pPr>
        <w:spacing w:line="360" w:lineRule="auto"/>
        <w:jc w:val="both"/>
      </w:pPr>
      <w:r>
        <w:t>Showing Devices Usage Data:</w:t>
      </w:r>
    </w:p>
    <w:tbl>
      <w:tblPr>
        <w:tblW w:w="9350" w:type="dxa"/>
        <w:tblLayout w:type="fixed"/>
        <w:tblLook w:val="0400" w:firstRow="0" w:lastRow="0" w:firstColumn="0" w:lastColumn="0" w:noHBand="0" w:noVBand="1"/>
      </w:tblPr>
      <w:tblGrid>
        <w:gridCol w:w="2155"/>
        <w:gridCol w:w="3420"/>
        <w:gridCol w:w="3775"/>
      </w:tblGrid>
      <w:tr w:rsidR="004B77AE" w14:paraId="0C376AAE" w14:textId="77777777" w:rsidTr="00604625">
        <w:trPr>
          <w:trHeight w:val="413"/>
        </w:trPr>
        <w:tc>
          <w:tcPr>
            <w:tcW w:w="2155" w:type="dxa"/>
            <w:tcBorders>
              <w:top w:val="single" w:sz="4" w:space="0" w:color="B2B2B2"/>
              <w:left w:val="single" w:sz="4" w:space="0" w:color="B2B2B2"/>
              <w:bottom w:val="single" w:sz="4" w:space="0" w:color="B2B2B2"/>
              <w:right w:val="single" w:sz="4" w:space="0" w:color="B2B2B2"/>
            </w:tcBorders>
            <w:shd w:val="clear" w:color="auto" w:fill="FFFFCC"/>
          </w:tcPr>
          <w:p w14:paraId="2ADD1A7B" w14:textId="77777777" w:rsidR="004B77AE" w:rsidRDefault="004B77AE" w:rsidP="00604625">
            <w:pPr>
              <w:tabs>
                <w:tab w:val="center" w:pos="1554"/>
                <w:tab w:val="left" w:pos="2295"/>
              </w:tabs>
              <w:rPr>
                <w:b/>
              </w:rPr>
            </w:pPr>
            <w:r>
              <w:rPr>
                <w:b/>
              </w:rPr>
              <w:t>Test Case</w:t>
            </w:r>
          </w:p>
        </w:tc>
        <w:tc>
          <w:tcPr>
            <w:tcW w:w="3420" w:type="dxa"/>
            <w:tcBorders>
              <w:top w:val="single" w:sz="4" w:space="0" w:color="B2B2B2"/>
              <w:left w:val="single" w:sz="4" w:space="0" w:color="B2B2B2"/>
              <w:bottom w:val="single" w:sz="4" w:space="0" w:color="B2B2B2"/>
              <w:right w:val="single" w:sz="4" w:space="0" w:color="B2B2B2"/>
            </w:tcBorders>
            <w:shd w:val="clear" w:color="auto" w:fill="FFFFCC"/>
          </w:tcPr>
          <w:p w14:paraId="7F4DB8CC" w14:textId="77777777" w:rsidR="004B77AE" w:rsidRDefault="004B77AE" w:rsidP="00604625">
            <w:pPr>
              <w:rPr>
                <w:b/>
              </w:rPr>
            </w:pPr>
            <w:r>
              <w:rPr>
                <w:b/>
              </w:rPr>
              <w:t>Valid</w:t>
            </w:r>
          </w:p>
        </w:tc>
        <w:tc>
          <w:tcPr>
            <w:tcW w:w="3775" w:type="dxa"/>
            <w:tcBorders>
              <w:top w:val="single" w:sz="4" w:space="0" w:color="B2B2B2"/>
              <w:left w:val="single" w:sz="4" w:space="0" w:color="B2B2B2"/>
              <w:right w:val="single" w:sz="4" w:space="0" w:color="B2B2B2"/>
            </w:tcBorders>
            <w:shd w:val="clear" w:color="auto" w:fill="FFFFCC"/>
          </w:tcPr>
          <w:p w14:paraId="63B75B53" w14:textId="77777777" w:rsidR="004B77AE" w:rsidRDefault="004B77AE" w:rsidP="00604625">
            <w:pPr>
              <w:rPr>
                <w:b/>
              </w:rPr>
            </w:pPr>
            <w:r>
              <w:rPr>
                <w:b/>
              </w:rPr>
              <w:t>Invalid</w:t>
            </w:r>
          </w:p>
        </w:tc>
      </w:tr>
      <w:tr w:rsidR="004B77AE" w14:paraId="6958B325"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45043B6D" w14:textId="77777777" w:rsidR="004B77AE" w:rsidRDefault="004B77AE" w:rsidP="00604625">
            <w:r>
              <w:t>Time Range</w:t>
            </w:r>
          </w:p>
        </w:tc>
        <w:tc>
          <w:tcPr>
            <w:tcW w:w="3420" w:type="dxa"/>
            <w:tcBorders>
              <w:top w:val="single" w:sz="4" w:space="0" w:color="000000"/>
              <w:left w:val="nil"/>
              <w:bottom w:val="single" w:sz="4" w:space="0" w:color="000000"/>
              <w:right w:val="single" w:sz="4" w:space="0" w:color="000000"/>
            </w:tcBorders>
          </w:tcPr>
          <w:p w14:paraId="4E689080" w14:textId="77777777" w:rsidR="004B77AE" w:rsidRDefault="004B77AE" w:rsidP="00604625">
            <w:r>
              <w:t>(min_time + 1, min_time + 1) to (max_time, max_time)</w:t>
            </w:r>
          </w:p>
        </w:tc>
        <w:tc>
          <w:tcPr>
            <w:tcW w:w="3775" w:type="dxa"/>
            <w:tcBorders>
              <w:top w:val="single" w:sz="4" w:space="0" w:color="000000"/>
              <w:left w:val="nil"/>
              <w:bottom w:val="single" w:sz="4" w:space="0" w:color="000000"/>
              <w:right w:val="single" w:sz="4" w:space="0" w:color="000000"/>
            </w:tcBorders>
          </w:tcPr>
          <w:p w14:paraId="1C7C586B" w14:textId="77777777" w:rsidR="004B77AE" w:rsidRDefault="004B77AE" w:rsidP="00604625">
            <w:r>
              <w:t>(min_time, min_time) to (max_time + 1, max_time + 1)</w:t>
            </w:r>
          </w:p>
        </w:tc>
      </w:tr>
      <w:tr w:rsidR="004B77AE" w14:paraId="77E1E473"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0ADD8E14" w14:textId="77777777" w:rsidR="004B77AE" w:rsidRDefault="004B77AE" w:rsidP="00604625">
            <w:r>
              <w:t>Devices</w:t>
            </w:r>
          </w:p>
        </w:tc>
        <w:tc>
          <w:tcPr>
            <w:tcW w:w="3420" w:type="dxa"/>
            <w:tcBorders>
              <w:top w:val="single" w:sz="4" w:space="0" w:color="000000"/>
              <w:left w:val="nil"/>
              <w:bottom w:val="single" w:sz="4" w:space="0" w:color="000000"/>
              <w:right w:val="single" w:sz="4" w:space="0" w:color="000000"/>
            </w:tcBorders>
          </w:tcPr>
          <w:p w14:paraId="70A03D80" w14:textId="77777777" w:rsidR="004B77AE" w:rsidRDefault="004B77AE" w:rsidP="00604625">
            <w:r>
              <w:t>Fan, Light, PC</w:t>
            </w:r>
          </w:p>
        </w:tc>
        <w:tc>
          <w:tcPr>
            <w:tcW w:w="3775" w:type="dxa"/>
            <w:tcBorders>
              <w:top w:val="single" w:sz="4" w:space="0" w:color="000000"/>
              <w:left w:val="nil"/>
              <w:bottom w:val="single" w:sz="4" w:space="0" w:color="000000"/>
              <w:right w:val="single" w:sz="4" w:space="0" w:color="000000"/>
            </w:tcBorders>
          </w:tcPr>
          <w:p w14:paraId="4E644618" w14:textId="77777777" w:rsidR="004B77AE" w:rsidRDefault="004B77AE" w:rsidP="00604625">
            <w:r>
              <w:t>Non-existent device</w:t>
            </w:r>
          </w:p>
        </w:tc>
      </w:tr>
    </w:tbl>
    <w:p w14:paraId="300618E6" w14:textId="77777777" w:rsidR="004B77AE" w:rsidRDefault="004B77AE" w:rsidP="004B77AE">
      <w:pPr>
        <w:spacing w:line="360" w:lineRule="auto"/>
        <w:jc w:val="both"/>
      </w:pPr>
    </w:p>
    <w:p w14:paraId="74F5F29D" w14:textId="77777777" w:rsidR="004B77AE" w:rsidRDefault="004B77AE" w:rsidP="004B77AE">
      <w:pPr>
        <w:spacing w:line="360" w:lineRule="auto"/>
        <w:jc w:val="both"/>
      </w:pPr>
      <w:r>
        <w:t>Detection of Human in ROI:</w:t>
      </w:r>
    </w:p>
    <w:tbl>
      <w:tblPr>
        <w:tblW w:w="9350" w:type="dxa"/>
        <w:tblLayout w:type="fixed"/>
        <w:tblLook w:val="0400" w:firstRow="0" w:lastRow="0" w:firstColumn="0" w:lastColumn="0" w:noHBand="0" w:noVBand="1"/>
      </w:tblPr>
      <w:tblGrid>
        <w:gridCol w:w="2155"/>
        <w:gridCol w:w="3420"/>
        <w:gridCol w:w="3775"/>
      </w:tblGrid>
      <w:tr w:rsidR="004B77AE" w14:paraId="6FA6B0C2" w14:textId="77777777" w:rsidTr="00604625">
        <w:trPr>
          <w:trHeight w:val="413"/>
        </w:trPr>
        <w:tc>
          <w:tcPr>
            <w:tcW w:w="2155" w:type="dxa"/>
            <w:tcBorders>
              <w:top w:val="single" w:sz="4" w:space="0" w:color="B2B2B2"/>
              <w:left w:val="single" w:sz="4" w:space="0" w:color="B2B2B2"/>
              <w:bottom w:val="single" w:sz="4" w:space="0" w:color="B2B2B2"/>
              <w:right w:val="single" w:sz="4" w:space="0" w:color="B2B2B2"/>
            </w:tcBorders>
            <w:shd w:val="clear" w:color="auto" w:fill="FFFFCC"/>
          </w:tcPr>
          <w:p w14:paraId="1A6960AE" w14:textId="77777777" w:rsidR="004B77AE" w:rsidRDefault="004B77AE" w:rsidP="00604625">
            <w:pPr>
              <w:tabs>
                <w:tab w:val="center" w:pos="1554"/>
                <w:tab w:val="left" w:pos="2295"/>
              </w:tabs>
              <w:rPr>
                <w:b/>
              </w:rPr>
            </w:pPr>
            <w:r>
              <w:rPr>
                <w:b/>
              </w:rPr>
              <w:t>Test Case</w:t>
            </w:r>
          </w:p>
        </w:tc>
        <w:tc>
          <w:tcPr>
            <w:tcW w:w="3420" w:type="dxa"/>
            <w:tcBorders>
              <w:top w:val="single" w:sz="4" w:space="0" w:color="B2B2B2"/>
              <w:left w:val="single" w:sz="4" w:space="0" w:color="B2B2B2"/>
              <w:bottom w:val="single" w:sz="4" w:space="0" w:color="B2B2B2"/>
              <w:right w:val="single" w:sz="4" w:space="0" w:color="B2B2B2"/>
            </w:tcBorders>
            <w:shd w:val="clear" w:color="auto" w:fill="FFFFCC"/>
          </w:tcPr>
          <w:p w14:paraId="57AEBF90" w14:textId="77777777" w:rsidR="004B77AE" w:rsidRDefault="004B77AE" w:rsidP="00604625">
            <w:pPr>
              <w:rPr>
                <w:b/>
              </w:rPr>
            </w:pPr>
            <w:r>
              <w:rPr>
                <w:b/>
              </w:rPr>
              <w:t>Valid</w:t>
            </w:r>
          </w:p>
        </w:tc>
        <w:tc>
          <w:tcPr>
            <w:tcW w:w="3775" w:type="dxa"/>
            <w:tcBorders>
              <w:top w:val="single" w:sz="4" w:space="0" w:color="B2B2B2"/>
              <w:left w:val="single" w:sz="4" w:space="0" w:color="B2B2B2"/>
              <w:right w:val="single" w:sz="4" w:space="0" w:color="B2B2B2"/>
            </w:tcBorders>
            <w:shd w:val="clear" w:color="auto" w:fill="FFFFCC"/>
          </w:tcPr>
          <w:p w14:paraId="65F7D4AC" w14:textId="77777777" w:rsidR="004B77AE" w:rsidRDefault="004B77AE" w:rsidP="00604625">
            <w:pPr>
              <w:rPr>
                <w:b/>
              </w:rPr>
            </w:pPr>
            <w:r>
              <w:rPr>
                <w:b/>
              </w:rPr>
              <w:t>Invalid</w:t>
            </w:r>
          </w:p>
        </w:tc>
      </w:tr>
      <w:tr w:rsidR="004B77AE" w14:paraId="1BA982B7"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68D8005B" w14:textId="77777777" w:rsidR="004B77AE" w:rsidRDefault="004B77AE" w:rsidP="00604625">
            <w:r>
              <w:t>Image</w:t>
            </w:r>
          </w:p>
        </w:tc>
        <w:tc>
          <w:tcPr>
            <w:tcW w:w="3420" w:type="dxa"/>
            <w:tcBorders>
              <w:top w:val="single" w:sz="4" w:space="0" w:color="000000"/>
              <w:left w:val="nil"/>
              <w:bottom w:val="single" w:sz="4" w:space="0" w:color="000000"/>
              <w:right w:val="single" w:sz="4" w:space="0" w:color="000000"/>
            </w:tcBorders>
          </w:tcPr>
          <w:p w14:paraId="419282E4" w14:textId="77777777" w:rsidR="004B77AE" w:rsidRDefault="004B77AE" w:rsidP="00604625">
            <w:r>
              <w:t>Recognizable Features</w:t>
            </w:r>
          </w:p>
        </w:tc>
        <w:tc>
          <w:tcPr>
            <w:tcW w:w="3775" w:type="dxa"/>
            <w:tcBorders>
              <w:top w:val="single" w:sz="4" w:space="0" w:color="000000"/>
              <w:left w:val="nil"/>
              <w:bottom w:val="single" w:sz="4" w:space="0" w:color="000000"/>
              <w:right w:val="single" w:sz="4" w:space="0" w:color="000000"/>
            </w:tcBorders>
          </w:tcPr>
          <w:p w14:paraId="2CB44AE2" w14:textId="77777777" w:rsidR="004B77AE" w:rsidRDefault="004B77AE" w:rsidP="00604625">
            <w:r>
              <w:t>Empty, Blurry</w:t>
            </w:r>
          </w:p>
        </w:tc>
      </w:tr>
      <w:tr w:rsidR="004B77AE" w:rsidRPr="00D52D68" w14:paraId="3A962710" w14:textId="77777777" w:rsidTr="00604625">
        <w:trPr>
          <w:trHeight w:val="573"/>
        </w:trPr>
        <w:tc>
          <w:tcPr>
            <w:tcW w:w="2155" w:type="dxa"/>
            <w:tcBorders>
              <w:top w:val="single" w:sz="4" w:space="0" w:color="000000"/>
              <w:left w:val="single" w:sz="4" w:space="0" w:color="000000"/>
              <w:bottom w:val="single" w:sz="4" w:space="0" w:color="000000"/>
              <w:right w:val="single" w:sz="4" w:space="0" w:color="000000"/>
            </w:tcBorders>
          </w:tcPr>
          <w:p w14:paraId="51086C50" w14:textId="77777777" w:rsidR="004B77AE" w:rsidRDefault="004B77AE" w:rsidP="00604625">
            <w:r>
              <w:t>ROI Coordinates</w:t>
            </w:r>
          </w:p>
        </w:tc>
        <w:tc>
          <w:tcPr>
            <w:tcW w:w="3420" w:type="dxa"/>
            <w:tcBorders>
              <w:top w:val="single" w:sz="4" w:space="0" w:color="000000"/>
              <w:left w:val="nil"/>
              <w:bottom w:val="single" w:sz="4" w:space="0" w:color="000000"/>
              <w:right w:val="single" w:sz="4" w:space="0" w:color="000000"/>
            </w:tcBorders>
          </w:tcPr>
          <w:p w14:paraId="4B301DFE" w14:textId="77777777" w:rsidR="004B77AE" w:rsidRDefault="004B77AE" w:rsidP="00604625">
            <w:r>
              <w:t>Just inside image boundaries</w:t>
            </w:r>
          </w:p>
        </w:tc>
        <w:tc>
          <w:tcPr>
            <w:tcW w:w="3775" w:type="dxa"/>
            <w:tcBorders>
              <w:top w:val="single" w:sz="4" w:space="0" w:color="000000"/>
              <w:left w:val="nil"/>
              <w:bottom w:val="single" w:sz="4" w:space="0" w:color="000000"/>
              <w:right w:val="single" w:sz="4" w:space="0" w:color="000000"/>
            </w:tcBorders>
          </w:tcPr>
          <w:p w14:paraId="0FFB6674" w14:textId="77777777" w:rsidR="004B77AE" w:rsidRPr="005535B0" w:rsidRDefault="004B77AE" w:rsidP="00604625">
            <w:pPr>
              <w:rPr>
                <w:lang w:val="es-CO"/>
              </w:rPr>
            </w:pPr>
            <w:r w:rsidRPr="005535B0">
              <w:rPr>
                <w:lang w:val="es-CO"/>
              </w:rPr>
              <w:t>(0,0,0,0), (max_x, max_y, max_x, max_y)</w:t>
            </w:r>
          </w:p>
        </w:tc>
      </w:tr>
    </w:tbl>
    <w:p w14:paraId="2D65701F" w14:textId="77777777" w:rsidR="004B77AE" w:rsidRPr="005535B0" w:rsidRDefault="004B77AE" w:rsidP="004B77AE">
      <w:pPr>
        <w:spacing w:line="360" w:lineRule="auto"/>
        <w:jc w:val="both"/>
        <w:rPr>
          <w:lang w:val="es-CO"/>
        </w:rPr>
      </w:pPr>
      <w:bookmarkStart w:id="530" w:name="_338fx5o" w:colFirst="0" w:colLast="0"/>
      <w:bookmarkEnd w:id="530"/>
    </w:p>
    <w:p w14:paraId="65295A86" w14:textId="35511D8A" w:rsidR="0040373B" w:rsidRPr="00A249C9" w:rsidRDefault="0040373B" w:rsidP="0040373B">
      <w:pPr>
        <w:pStyle w:val="Heading2"/>
        <w:rPr>
          <w:sz w:val="28"/>
          <w:szCs w:val="36"/>
        </w:rPr>
      </w:pPr>
      <w:bookmarkStart w:id="531" w:name="_1idq7dh" w:colFirst="0" w:colLast="0"/>
      <w:bookmarkStart w:id="532" w:name="_Toc167959166"/>
      <w:bookmarkEnd w:id="531"/>
      <w:r w:rsidRPr="00A249C9">
        <w:rPr>
          <w:sz w:val="28"/>
          <w:szCs w:val="36"/>
        </w:rPr>
        <w:t>7.4 Unit Testing</w:t>
      </w:r>
      <w:bookmarkEnd w:id="532"/>
    </w:p>
    <w:p w14:paraId="794E46B2" w14:textId="77777777" w:rsidR="0040373B" w:rsidRDefault="0040373B" w:rsidP="004B77AE">
      <w:pPr>
        <w:jc w:val="both"/>
        <w:rPr>
          <w:b/>
        </w:rPr>
      </w:pPr>
    </w:p>
    <w:p w14:paraId="21DFC704" w14:textId="319CBDC7" w:rsidR="004B77AE" w:rsidRDefault="004B77AE" w:rsidP="004B77AE">
      <w:pPr>
        <w:jc w:val="both"/>
      </w:pPr>
      <w:r w:rsidRPr="00E95C5B">
        <w:rPr>
          <w:b/>
        </w:rPr>
        <w:t>Unit Testing 1:</w:t>
      </w:r>
      <w:r>
        <w:t xml:space="preserve"> Creation of Regions of Interest (ROI)</w:t>
      </w:r>
    </w:p>
    <w:p w14:paraId="20E2A7AB" w14:textId="77777777" w:rsidR="004B77AE" w:rsidRDefault="004B77AE" w:rsidP="004B77AE">
      <w:pPr>
        <w:jc w:val="both"/>
      </w:pPr>
      <w:r w:rsidRPr="00E95C5B">
        <w:rPr>
          <w:b/>
        </w:rPr>
        <w:lastRenderedPageBreak/>
        <w:t>Testing Objective:</w:t>
      </w:r>
      <w:r>
        <w:t xml:space="preserve"> To ensure the creation of ROI works correctly with valid and invalid coordinates.</w:t>
      </w:r>
    </w:p>
    <w:p w14:paraId="3246FBFA"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4B77AE" w14:paraId="0D3FC761"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683D69C7"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170FEDD5" w14:textId="77777777" w:rsidR="004B77AE" w:rsidRDefault="004B77AE" w:rsidP="00604625">
            <w:pPr>
              <w:pStyle w:val="Default"/>
              <w:jc w:val="both"/>
              <w:rPr>
                <w:sz w:val="23"/>
                <w:szCs w:val="23"/>
              </w:rPr>
            </w:pPr>
            <w:r>
              <w:rPr>
                <w:b/>
                <w:bCs/>
                <w:sz w:val="23"/>
                <w:szCs w:val="23"/>
              </w:rPr>
              <w:t xml:space="preserve">Test case/Test script </w:t>
            </w:r>
          </w:p>
          <w:p w14:paraId="5923C57E" w14:textId="77777777" w:rsidR="004B77AE" w:rsidRDefault="004B77AE" w:rsidP="00604625">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4C5C46B1" w14:textId="77777777" w:rsidR="004B77AE" w:rsidRDefault="004B77AE" w:rsidP="00604625">
            <w:pPr>
              <w:pStyle w:val="Default"/>
              <w:jc w:val="both"/>
              <w:rPr>
                <w:sz w:val="23"/>
                <w:szCs w:val="23"/>
              </w:rPr>
            </w:pPr>
            <w:r>
              <w:rPr>
                <w:b/>
                <w:bCs/>
                <w:sz w:val="23"/>
                <w:szCs w:val="23"/>
              </w:rPr>
              <w:t xml:space="preserve">Attribute and value </w:t>
            </w:r>
          </w:p>
          <w:p w14:paraId="0B10DEED" w14:textId="77777777" w:rsidR="004B77AE" w:rsidRDefault="004B77AE" w:rsidP="00604625">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2144EFC8" w14:textId="77777777" w:rsidR="004B77AE" w:rsidRDefault="004B77AE" w:rsidP="00604625">
            <w:pPr>
              <w:pStyle w:val="Default"/>
              <w:jc w:val="both"/>
              <w:rPr>
                <w:sz w:val="23"/>
                <w:szCs w:val="23"/>
              </w:rPr>
            </w:pPr>
            <w:r>
              <w:rPr>
                <w:b/>
                <w:bCs/>
                <w:sz w:val="23"/>
                <w:szCs w:val="23"/>
              </w:rPr>
              <w:t xml:space="preserve">Expected result </w:t>
            </w:r>
          </w:p>
          <w:p w14:paraId="6CAFA2A5"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28FF8FBA" w14:textId="77777777" w:rsidR="004B77AE" w:rsidRDefault="004B77AE" w:rsidP="00604625">
            <w:pPr>
              <w:pStyle w:val="Default"/>
              <w:jc w:val="both"/>
              <w:rPr>
                <w:sz w:val="23"/>
                <w:szCs w:val="23"/>
              </w:rPr>
            </w:pPr>
            <w:r>
              <w:rPr>
                <w:b/>
                <w:bCs/>
                <w:sz w:val="23"/>
                <w:szCs w:val="23"/>
              </w:rPr>
              <w:t xml:space="preserve">Result </w:t>
            </w:r>
          </w:p>
          <w:p w14:paraId="6F3988BE" w14:textId="77777777" w:rsidR="004B77AE" w:rsidRDefault="004B77AE" w:rsidP="00604625">
            <w:pPr>
              <w:jc w:val="both"/>
              <w:rPr>
                <w:lang w:eastAsia="ar-SA"/>
              </w:rPr>
            </w:pPr>
          </w:p>
        </w:tc>
      </w:tr>
      <w:tr w:rsidR="004B77AE" w14:paraId="5F045334" w14:textId="77777777" w:rsidTr="00604625">
        <w:tc>
          <w:tcPr>
            <w:tcW w:w="570" w:type="dxa"/>
            <w:tcBorders>
              <w:top w:val="single" w:sz="4" w:space="0" w:color="auto"/>
              <w:left w:val="single" w:sz="4" w:space="0" w:color="auto"/>
              <w:bottom w:val="single" w:sz="4" w:space="0" w:color="auto"/>
              <w:right w:val="single" w:sz="4" w:space="0" w:color="auto"/>
            </w:tcBorders>
          </w:tcPr>
          <w:p w14:paraId="62D08C82" w14:textId="77777777" w:rsidR="004B77AE" w:rsidRDefault="004B77AE" w:rsidP="00604625">
            <w:pPr>
              <w:jc w:val="both"/>
              <w:rPr>
                <w:lang w:eastAsia="ar-SA"/>
              </w:rPr>
            </w:pPr>
            <w:r>
              <w:rPr>
                <w:lang w:eastAsia="ar-SA"/>
              </w:rPr>
              <w:t>1</w:t>
            </w:r>
          </w:p>
          <w:p w14:paraId="75AB40DF"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45E4AF8F" w14:textId="77777777" w:rsidR="004B77AE" w:rsidRDefault="004B77AE" w:rsidP="00604625">
            <w:pPr>
              <w:jc w:val="both"/>
              <w:rPr>
                <w:lang w:eastAsia="ar-SA"/>
              </w:rPr>
            </w:pPr>
            <w:r>
              <w:rPr>
                <w:lang w:eastAsia="ar-SA"/>
              </w:rPr>
              <w:t>Check the ROI coordinates to validate proper coordinates within boundaries</w:t>
            </w:r>
          </w:p>
        </w:tc>
        <w:tc>
          <w:tcPr>
            <w:tcW w:w="2135" w:type="dxa"/>
            <w:tcBorders>
              <w:top w:val="single" w:sz="4" w:space="0" w:color="auto"/>
              <w:left w:val="single" w:sz="4" w:space="0" w:color="auto"/>
              <w:bottom w:val="single" w:sz="4" w:space="0" w:color="auto"/>
              <w:right w:val="single" w:sz="4" w:space="0" w:color="auto"/>
            </w:tcBorders>
            <w:hideMark/>
          </w:tcPr>
          <w:p w14:paraId="712FE739" w14:textId="77777777" w:rsidR="004B77AE" w:rsidRDefault="004B77AE" w:rsidP="00604625">
            <w:pPr>
              <w:jc w:val="both"/>
              <w:rPr>
                <w:lang w:eastAsia="ar-SA"/>
              </w:rPr>
            </w:pPr>
            <w:r>
              <w:rPr>
                <w:lang w:eastAsia="ar-SA"/>
              </w:rPr>
              <w:t>Coordinates: (50, 50, 150, 150)</w:t>
            </w:r>
          </w:p>
        </w:tc>
        <w:tc>
          <w:tcPr>
            <w:tcW w:w="2103" w:type="dxa"/>
            <w:tcBorders>
              <w:top w:val="single" w:sz="4" w:space="0" w:color="auto"/>
              <w:left w:val="single" w:sz="4" w:space="0" w:color="auto"/>
              <w:bottom w:val="single" w:sz="4" w:space="0" w:color="auto"/>
              <w:right w:val="single" w:sz="4" w:space="0" w:color="auto"/>
            </w:tcBorders>
            <w:hideMark/>
          </w:tcPr>
          <w:p w14:paraId="55C67396" w14:textId="77777777" w:rsidR="004B77AE" w:rsidRDefault="004B77AE" w:rsidP="00604625">
            <w:pPr>
              <w:jc w:val="both"/>
              <w:rPr>
                <w:lang w:eastAsia="ar-SA"/>
              </w:rPr>
            </w:pPr>
            <w:r>
              <w:rPr>
                <w:lang w:eastAsia="ar-SA"/>
              </w:rPr>
              <w:t>Creates ROI successfully</w:t>
            </w:r>
          </w:p>
        </w:tc>
        <w:tc>
          <w:tcPr>
            <w:tcW w:w="1843" w:type="dxa"/>
            <w:tcBorders>
              <w:top w:val="single" w:sz="4" w:space="0" w:color="auto"/>
              <w:left w:val="single" w:sz="4" w:space="0" w:color="auto"/>
              <w:bottom w:val="single" w:sz="4" w:space="0" w:color="auto"/>
              <w:right w:val="single" w:sz="4" w:space="0" w:color="auto"/>
            </w:tcBorders>
            <w:hideMark/>
          </w:tcPr>
          <w:p w14:paraId="394D2154" w14:textId="77777777" w:rsidR="004B77AE" w:rsidRDefault="004B77AE" w:rsidP="00604625">
            <w:pPr>
              <w:jc w:val="both"/>
              <w:rPr>
                <w:lang w:eastAsia="ar-SA"/>
              </w:rPr>
            </w:pPr>
            <w:r>
              <w:rPr>
                <w:lang w:eastAsia="ar-SA"/>
              </w:rPr>
              <w:t>Pass</w:t>
            </w:r>
          </w:p>
        </w:tc>
      </w:tr>
      <w:tr w:rsidR="004B77AE" w14:paraId="1518B03B"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43F8DADE"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3CF13C7B" w14:textId="77777777" w:rsidR="004B77AE" w:rsidRDefault="004B77AE" w:rsidP="00604625">
            <w:pPr>
              <w:jc w:val="both"/>
              <w:rPr>
                <w:lang w:eastAsia="ar-SA"/>
              </w:rPr>
            </w:pPr>
            <w:r>
              <w:rPr>
                <w:lang w:eastAsia="ar-SA"/>
              </w:rPr>
              <w:t>Check the ROI coordinates to validate it displays an error for x1 &gt;= x2</w:t>
            </w:r>
          </w:p>
        </w:tc>
        <w:tc>
          <w:tcPr>
            <w:tcW w:w="2135" w:type="dxa"/>
            <w:tcBorders>
              <w:top w:val="single" w:sz="4" w:space="0" w:color="auto"/>
              <w:left w:val="single" w:sz="4" w:space="0" w:color="auto"/>
              <w:bottom w:val="single" w:sz="4" w:space="0" w:color="auto"/>
              <w:right w:val="single" w:sz="4" w:space="0" w:color="auto"/>
            </w:tcBorders>
            <w:hideMark/>
          </w:tcPr>
          <w:p w14:paraId="0DAA1F9E" w14:textId="77777777" w:rsidR="004B77AE" w:rsidRDefault="004B77AE" w:rsidP="00604625">
            <w:pPr>
              <w:jc w:val="both"/>
              <w:rPr>
                <w:lang w:eastAsia="ar-SA"/>
              </w:rPr>
            </w:pPr>
            <w:r>
              <w:rPr>
                <w:lang w:eastAsia="ar-SA"/>
              </w:rPr>
              <w:t>Coordinates: (150, 50, 50, 150)</w:t>
            </w:r>
          </w:p>
        </w:tc>
        <w:tc>
          <w:tcPr>
            <w:tcW w:w="2103" w:type="dxa"/>
            <w:tcBorders>
              <w:top w:val="single" w:sz="4" w:space="0" w:color="auto"/>
              <w:left w:val="single" w:sz="4" w:space="0" w:color="auto"/>
              <w:bottom w:val="single" w:sz="4" w:space="0" w:color="auto"/>
              <w:right w:val="single" w:sz="4" w:space="0" w:color="auto"/>
            </w:tcBorders>
          </w:tcPr>
          <w:p w14:paraId="528B9736" w14:textId="77777777" w:rsidR="004B77AE" w:rsidRDefault="004B77AE" w:rsidP="00604625">
            <w:pPr>
              <w:jc w:val="both"/>
              <w:rPr>
                <w:lang w:eastAsia="ar-SA"/>
              </w:rPr>
            </w:pPr>
            <w:r>
              <w:rPr>
                <w:lang w:eastAsia="ar-SA"/>
              </w:rPr>
              <w:t>Highlights field and displays error message</w:t>
            </w:r>
          </w:p>
        </w:tc>
        <w:tc>
          <w:tcPr>
            <w:tcW w:w="1843" w:type="dxa"/>
            <w:tcBorders>
              <w:top w:val="single" w:sz="4" w:space="0" w:color="auto"/>
              <w:left w:val="single" w:sz="4" w:space="0" w:color="auto"/>
              <w:bottom w:val="single" w:sz="4" w:space="0" w:color="auto"/>
              <w:right w:val="single" w:sz="4" w:space="0" w:color="auto"/>
            </w:tcBorders>
            <w:hideMark/>
          </w:tcPr>
          <w:p w14:paraId="5034CFE7" w14:textId="77777777" w:rsidR="004B77AE" w:rsidRDefault="004B77AE" w:rsidP="00604625">
            <w:pPr>
              <w:jc w:val="both"/>
              <w:rPr>
                <w:lang w:eastAsia="ar-SA"/>
              </w:rPr>
            </w:pPr>
            <w:r>
              <w:rPr>
                <w:lang w:eastAsia="ar-SA"/>
              </w:rPr>
              <w:t>Pass</w:t>
            </w:r>
          </w:p>
        </w:tc>
      </w:tr>
      <w:tr w:rsidR="004B77AE" w14:paraId="3446C0DF" w14:textId="77777777" w:rsidTr="00604625">
        <w:tc>
          <w:tcPr>
            <w:tcW w:w="570" w:type="dxa"/>
            <w:tcBorders>
              <w:top w:val="single" w:sz="4" w:space="0" w:color="auto"/>
              <w:left w:val="single" w:sz="4" w:space="0" w:color="auto"/>
              <w:bottom w:val="single" w:sz="4" w:space="0" w:color="auto"/>
              <w:right w:val="single" w:sz="4" w:space="0" w:color="auto"/>
            </w:tcBorders>
          </w:tcPr>
          <w:p w14:paraId="6F2D7CB4" w14:textId="77777777" w:rsidR="004B77AE" w:rsidRDefault="004B77AE" w:rsidP="00604625">
            <w:pPr>
              <w:jc w:val="both"/>
              <w:rPr>
                <w:lang w:eastAsia="ar-SA"/>
              </w:rPr>
            </w:pPr>
            <w:r>
              <w:rPr>
                <w:lang w:eastAsia="ar-SA"/>
              </w:rPr>
              <w:t>3</w:t>
            </w:r>
          </w:p>
        </w:tc>
        <w:tc>
          <w:tcPr>
            <w:tcW w:w="2591" w:type="dxa"/>
            <w:tcBorders>
              <w:top w:val="single" w:sz="4" w:space="0" w:color="auto"/>
              <w:left w:val="single" w:sz="4" w:space="0" w:color="auto"/>
              <w:bottom w:val="single" w:sz="4" w:space="0" w:color="auto"/>
              <w:right w:val="single" w:sz="4" w:space="0" w:color="auto"/>
            </w:tcBorders>
          </w:tcPr>
          <w:p w14:paraId="3F160B37" w14:textId="77777777" w:rsidR="004B77AE" w:rsidRDefault="004B77AE" w:rsidP="00604625">
            <w:pPr>
              <w:jc w:val="both"/>
              <w:rPr>
                <w:lang w:eastAsia="ar-SA"/>
              </w:rPr>
            </w:pPr>
            <w:r>
              <w:rPr>
                <w:lang w:eastAsia="ar-SA"/>
              </w:rPr>
              <w:t>Check the ROI coordinates to validate it displays an error for out of bound coordinates</w:t>
            </w:r>
          </w:p>
        </w:tc>
        <w:tc>
          <w:tcPr>
            <w:tcW w:w="2135" w:type="dxa"/>
            <w:tcBorders>
              <w:top w:val="single" w:sz="4" w:space="0" w:color="auto"/>
              <w:left w:val="single" w:sz="4" w:space="0" w:color="auto"/>
              <w:bottom w:val="single" w:sz="4" w:space="0" w:color="auto"/>
              <w:right w:val="single" w:sz="4" w:space="0" w:color="auto"/>
            </w:tcBorders>
          </w:tcPr>
          <w:p w14:paraId="4BB90057" w14:textId="77777777" w:rsidR="004B77AE" w:rsidRDefault="004B77AE" w:rsidP="00604625">
            <w:pPr>
              <w:jc w:val="both"/>
              <w:rPr>
                <w:lang w:eastAsia="ar-SA"/>
              </w:rPr>
            </w:pPr>
            <w:r>
              <w:rPr>
                <w:lang w:eastAsia="ar-SA"/>
              </w:rPr>
              <w:t>Coordinates: (-10, 50, 150, 150)</w:t>
            </w:r>
          </w:p>
        </w:tc>
        <w:tc>
          <w:tcPr>
            <w:tcW w:w="2103" w:type="dxa"/>
            <w:tcBorders>
              <w:top w:val="single" w:sz="4" w:space="0" w:color="auto"/>
              <w:left w:val="single" w:sz="4" w:space="0" w:color="auto"/>
              <w:bottom w:val="single" w:sz="4" w:space="0" w:color="auto"/>
              <w:right w:val="single" w:sz="4" w:space="0" w:color="auto"/>
            </w:tcBorders>
          </w:tcPr>
          <w:p w14:paraId="134EEEC3" w14:textId="77777777" w:rsidR="004B77AE" w:rsidRDefault="004B77AE" w:rsidP="00604625">
            <w:pPr>
              <w:jc w:val="both"/>
              <w:rPr>
                <w:lang w:eastAsia="ar-SA"/>
              </w:rPr>
            </w:pPr>
            <w:r>
              <w:rPr>
                <w:lang w:eastAsia="ar-SA"/>
              </w:rPr>
              <w:t>Highlights field and displays error message</w:t>
            </w:r>
          </w:p>
        </w:tc>
        <w:tc>
          <w:tcPr>
            <w:tcW w:w="1843" w:type="dxa"/>
            <w:tcBorders>
              <w:top w:val="single" w:sz="4" w:space="0" w:color="auto"/>
              <w:left w:val="single" w:sz="4" w:space="0" w:color="auto"/>
              <w:bottom w:val="single" w:sz="4" w:space="0" w:color="auto"/>
              <w:right w:val="single" w:sz="4" w:space="0" w:color="auto"/>
            </w:tcBorders>
          </w:tcPr>
          <w:p w14:paraId="562A6A8F" w14:textId="77777777" w:rsidR="004B77AE" w:rsidRDefault="004B77AE" w:rsidP="00604625">
            <w:pPr>
              <w:jc w:val="both"/>
              <w:rPr>
                <w:lang w:eastAsia="ar-SA"/>
              </w:rPr>
            </w:pPr>
            <w:r>
              <w:rPr>
                <w:lang w:eastAsia="ar-SA"/>
              </w:rPr>
              <w:t>Pass</w:t>
            </w:r>
          </w:p>
        </w:tc>
      </w:tr>
    </w:tbl>
    <w:p w14:paraId="19620B72" w14:textId="77777777" w:rsidR="004B77AE" w:rsidRDefault="004B77AE" w:rsidP="004B77AE">
      <w:pPr>
        <w:spacing w:line="360" w:lineRule="auto"/>
        <w:jc w:val="both"/>
      </w:pPr>
    </w:p>
    <w:p w14:paraId="615DE57C" w14:textId="77777777" w:rsidR="004B77AE" w:rsidRDefault="004B77AE" w:rsidP="004B77AE">
      <w:pPr>
        <w:jc w:val="both"/>
      </w:pPr>
      <w:r w:rsidRPr="00E95C5B">
        <w:rPr>
          <w:b/>
        </w:rPr>
        <w:t xml:space="preserve">Unit Testing </w:t>
      </w:r>
      <w:r>
        <w:rPr>
          <w:b/>
        </w:rPr>
        <w:t>2</w:t>
      </w:r>
      <w:r w:rsidRPr="00E95C5B">
        <w:rPr>
          <w:b/>
        </w:rPr>
        <w:t>:</w:t>
      </w:r>
      <w:r>
        <w:t xml:space="preserve"> Device Shutting On/Off Based on Occupancy Status</w:t>
      </w:r>
    </w:p>
    <w:p w14:paraId="6A39B46A" w14:textId="77777777" w:rsidR="004B77AE" w:rsidRDefault="004B77AE" w:rsidP="004B77AE">
      <w:pPr>
        <w:jc w:val="both"/>
      </w:pPr>
      <w:r w:rsidRPr="00E95C5B">
        <w:rPr>
          <w:b/>
        </w:rPr>
        <w:t>Testing Objective:</w:t>
      </w:r>
      <w:r>
        <w:t xml:space="preserve"> To ensure devices shut on/off correctly based on occupancy status.</w:t>
      </w:r>
    </w:p>
    <w:p w14:paraId="42CB35B4"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4B77AE" w14:paraId="77F09684"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08D80326"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61FD8A97" w14:textId="77777777" w:rsidR="004B77AE" w:rsidRDefault="004B77AE" w:rsidP="00604625">
            <w:pPr>
              <w:pStyle w:val="Default"/>
              <w:jc w:val="both"/>
              <w:rPr>
                <w:sz w:val="23"/>
                <w:szCs w:val="23"/>
              </w:rPr>
            </w:pPr>
            <w:r>
              <w:rPr>
                <w:b/>
                <w:bCs/>
                <w:sz w:val="23"/>
                <w:szCs w:val="23"/>
              </w:rPr>
              <w:t xml:space="preserve">Test case/Test script </w:t>
            </w:r>
          </w:p>
          <w:p w14:paraId="56BAAF20" w14:textId="77777777" w:rsidR="004B77AE" w:rsidRDefault="004B77AE" w:rsidP="00604625">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52DD4A85" w14:textId="77777777" w:rsidR="004B77AE" w:rsidRDefault="004B77AE" w:rsidP="00604625">
            <w:pPr>
              <w:pStyle w:val="Default"/>
              <w:jc w:val="both"/>
              <w:rPr>
                <w:sz w:val="23"/>
                <w:szCs w:val="23"/>
              </w:rPr>
            </w:pPr>
            <w:r>
              <w:rPr>
                <w:b/>
                <w:bCs/>
                <w:sz w:val="23"/>
                <w:szCs w:val="23"/>
              </w:rPr>
              <w:t xml:space="preserve">Attribute and value </w:t>
            </w:r>
          </w:p>
          <w:p w14:paraId="0E80BFBD" w14:textId="77777777" w:rsidR="004B77AE" w:rsidRDefault="004B77AE" w:rsidP="00604625">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7C486CF4" w14:textId="77777777" w:rsidR="004B77AE" w:rsidRDefault="004B77AE" w:rsidP="00604625">
            <w:pPr>
              <w:pStyle w:val="Default"/>
              <w:jc w:val="both"/>
              <w:rPr>
                <w:sz w:val="23"/>
                <w:szCs w:val="23"/>
              </w:rPr>
            </w:pPr>
            <w:r>
              <w:rPr>
                <w:b/>
                <w:bCs/>
                <w:sz w:val="23"/>
                <w:szCs w:val="23"/>
              </w:rPr>
              <w:t xml:space="preserve">Expected result </w:t>
            </w:r>
          </w:p>
          <w:p w14:paraId="0188CECC"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787208DA" w14:textId="77777777" w:rsidR="004B77AE" w:rsidRDefault="004B77AE" w:rsidP="00604625">
            <w:pPr>
              <w:pStyle w:val="Default"/>
              <w:jc w:val="both"/>
              <w:rPr>
                <w:sz w:val="23"/>
                <w:szCs w:val="23"/>
              </w:rPr>
            </w:pPr>
            <w:r>
              <w:rPr>
                <w:b/>
                <w:bCs/>
                <w:sz w:val="23"/>
                <w:szCs w:val="23"/>
              </w:rPr>
              <w:t xml:space="preserve">Result </w:t>
            </w:r>
          </w:p>
          <w:p w14:paraId="49CA7B7F" w14:textId="77777777" w:rsidR="004B77AE" w:rsidRDefault="004B77AE" w:rsidP="00604625">
            <w:pPr>
              <w:jc w:val="both"/>
              <w:rPr>
                <w:lang w:eastAsia="ar-SA"/>
              </w:rPr>
            </w:pPr>
          </w:p>
        </w:tc>
      </w:tr>
      <w:tr w:rsidR="004B77AE" w14:paraId="0E6D65C5" w14:textId="77777777" w:rsidTr="00604625">
        <w:tc>
          <w:tcPr>
            <w:tcW w:w="570" w:type="dxa"/>
            <w:tcBorders>
              <w:top w:val="single" w:sz="4" w:space="0" w:color="auto"/>
              <w:left w:val="single" w:sz="4" w:space="0" w:color="auto"/>
              <w:bottom w:val="single" w:sz="4" w:space="0" w:color="auto"/>
              <w:right w:val="single" w:sz="4" w:space="0" w:color="auto"/>
            </w:tcBorders>
          </w:tcPr>
          <w:p w14:paraId="63CB4EEC" w14:textId="77777777" w:rsidR="004B77AE" w:rsidRDefault="004B77AE" w:rsidP="00604625">
            <w:pPr>
              <w:jc w:val="both"/>
              <w:rPr>
                <w:lang w:eastAsia="ar-SA"/>
              </w:rPr>
            </w:pPr>
            <w:r>
              <w:rPr>
                <w:lang w:eastAsia="ar-SA"/>
              </w:rPr>
              <w:t>1</w:t>
            </w:r>
          </w:p>
          <w:p w14:paraId="099F8F13"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49408F7D" w14:textId="77777777" w:rsidR="004B77AE" w:rsidRDefault="004B77AE" w:rsidP="00604625">
            <w:pPr>
              <w:jc w:val="both"/>
              <w:rPr>
                <w:lang w:eastAsia="ar-SA"/>
              </w:rPr>
            </w:pPr>
            <w:r>
              <w:rPr>
                <w:lang w:eastAsia="ar-SA"/>
              </w:rPr>
              <w:t>Check the occupancy status with valid inputs</w:t>
            </w:r>
          </w:p>
        </w:tc>
        <w:tc>
          <w:tcPr>
            <w:tcW w:w="2135" w:type="dxa"/>
            <w:tcBorders>
              <w:top w:val="single" w:sz="4" w:space="0" w:color="auto"/>
              <w:left w:val="single" w:sz="4" w:space="0" w:color="auto"/>
              <w:bottom w:val="single" w:sz="4" w:space="0" w:color="auto"/>
              <w:right w:val="single" w:sz="4" w:space="0" w:color="auto"/>
            </w:tcBorders>
            <w:hideMark/>
          </w:tcPr>
          <w:p w14:paraId="4CCD821B" w14:textId="77777777" w:rsidR="004B77AE" w:rsidRDefault="004B77AE" w:rsidP="00604625">
            <w:pPr>
              <w:jc w:val="both"/>
              <w:rPr>
                <w:lang w:eastAsia="ar-SA"/>
              </w:rPr>
            </w:pPr>
            <w:r>
              <w:rPr>
                <w:lang w:eastAsia="ar-SA"/>
              </w:rPr>
              <w:t>Occupancy: True</w:t>
            </w:r>
          </w:p>
          <w:p w14:paraId="03051B88" w14:textId="77777777" w:rsidR="004B77AE" w:rsidRDefault="004B77AE" w:rsidP="00604625">
            <w:pPr>
              <w:jc w:val="both"/>
              <w:rPr>
                <w:lang w:eastAsia="ar-SA"/>
              </w:rPr>
            </w:pPr>
            <w:r>
              <w:rPr>
                <w:lang w:eastAsia="ar-SA"/>
              </w:rPr>
              <w:t>Devices: Fan, Light, PC</w:t>
            </w:r>
          </w:p>
        </w:tc>
        <w:tc>
          <w:tcPr>
            <w:tcW w:w="2103" w:type="dxa"/>
            <w:tcBorders>
              <w:top w:val="single" w:sz="4" w:space="0" w:color="auto"/>
              <w:left w:val="single" w:sz="4" w:space="0" w:color="auto"/>
              <w:bottom w:val="single" w:sz="4" w:space="0" w:color="auto"/>
              <w:right w:val="single" w:sz="4" w:space="0" w:color="auto"/>
            </w:tcBorders>
            <w:hideMark/>
          </w:tcPr>
          <w:p w14:paraId="75FDDC16" w14:textId="77777777" w:rsidR="004B77AE" w:rsidRDefault="004B77AE" w:rsidP="00604625">
            <w:pPr>
              <w:jc w:val="both"/>
              <w:rPr>
                <w:lang w:eastAsia="ar-SA"/>
              </w:rPr>
            </w:pPr>
            <w:r>
              <w:rPr>
                <w:lang w:eastAsia="ar-SA"/>
              </w:rPr>
              <w:t>Creates ROI successfully</w:t>
            </w:r>
          </w:p>
        </w:tc>
        <w:tc>
          <w:tcPr>
            <w:tcW w:w="1843" w:type="dxa"/>
            <w:tcBorders>
              <w:top w:val="single" w:sz="4" w:space="0" w:color="auto"/>
              <w:left w:val="single" w:sz="4" w:space="0" w:color="auto"/>
              <w:bottom w:val="single" w:sz="4" w:space="0" w:color="auto"/>
              <w:right w:val="single" w:sz="4" w:space="0" w:color="auto"/>
            </w:tcBorders>
            <w:hideMark/>
          </w:tcPr>
          <w:p w14:paraId="26F1343A" w14:textId="77777777" w:rsidR="004B77AE" w:rsidRDefault="004B77AE" w:rsidP="00604625">
            <w:pPr>
              <w:jc w:val="both"/>
              <w:rPr>
                <w:lang w:eastAsia="ar-SA"/>
              </w:rPr>
            </w:pPr>
            <w:r>
              <w:rPr>
                <w:lang w:eastAsia="ar-SA"/>
              </w:rPr>
              <w:t>Pass</w:t>
            </w:r>
          </w:p>
        </w:tc>
      </w:tr>
      <w:tr w:rsidR="004B77AE" w14:paraId="4E2BC4E6"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15E60219"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33EB3028" w14:textId="77777777" w:rsidR="004B77AE" w:rsidRDefault="004B77AE" w:rsidP="00604625">
            <w:pPr>
              <w:jc w:val="both"/>
              <w:rPr>
                <w:lang w:eastAsia="ar-SA"/>
              </w:rPr>
            </w:pPr>
            <w:r>
              <w:rPr>
                <w:lang w:eastAsia="ar-SA"/>
              </w:rPr>
              <w:t>Check the occupancy status with null inputs</w:t>
            </w:r>
          </w:p>
        </w:tc>
        <w:tc>
          <w:tcPr>
            <w:tcW w:w="2135" w:type="dxa"/>
            <w:tcBorders>
              <w:top w:val="single" w:sz="4" w:space="0" w:color="auto"/>
              <w:left w:val="single" w:sz="4" w:space="0" w:color="auto"/>
              <w:bottom w:val="single" w:sz="4" w:space="0" w:color="auto"/>
              <w:right w:val="single" w:sz="4" w:space="0" w:color="auto"/>
            </w:tcBorders>
            <w:hideMark/>
          </w:tcPr>
          <w:p w14:paraId="60A33569" w14:textId="77777777" w:rsidR="004B77AE" w:rsidRDefault="004B77AE" w:rsidP="00604625">
            <w:pPr>
              <w:jc w:val="both"/>
              <w:rPr>
                <w:lang w:eastAsia="ar-SA"/>
              </w:rPr>
            </w:pPr>
            <w:r>
              <w:rPr>
                <w:lang w:eastAsia="ar-SA"/>
              </w:rPr>
              <w:t>Occupancy: Null</w:t>
            </w:r>
          </w:p>
          <w:p w14:paraId="7044F6E6" w14:textId="77777777" w:rsidR="004B77AE" w:rsidRDefault="004B77AE" w:rsidP="00604625">
            <w:pPr>
              <w:jc w:val="both"/>
              <w:rPr>
                <w:lang w:eastAsia="ar-SA"/>
              </w:rPr>
            </w:pPr>
            <w:r>
              <w:rPr>
                <w:lang w:eastAsia="ar-SA"/>
              </w:rPr>
              <w:t>Devices: Fan, Light, PC</w:t>
            </w:r>
          </w:p>
        </w:tc>
        <w:tc>
          <w:tcPr>
            <w:tcW w:w="2103" w:type="dxa"/>
            <w:tcBorders>
              <w:top w:val="single" w:sz="4" w:space="0" w:color="auto"/>
              <w:left w:val="single" w:sz="4" w:space="0" w:color="auto"/>
              <w:bottom w:val="single" w:sz="4" w:space="0" w:color="auto"/>
              <w:right w:val="single" w:sz="4" w:space="0" w:color="auto"/>
            </w:tcBorders>
          </w:tcPr>
          <w:p w14:paraId="20C0DC21" w14:textId="77777777" w:rsidR="004B77AE" w:rsidRDefault="004B77AE" w:rsidP="00604625">
            <w:pPr>
              <w:jc w:val="both"/>
              <w:rPr>
                <w:lang w:eastAsia="ar-SA"/>
              </w:rPr>
            </w:pPr>
            <w:r>
              <w:rPr>
                <w:lang w:eastAsia="ar-SA"/>
              </w:rPr>
              <w:t>Displays error message</w:t>
            </w:r>
          </w:p>
        </w:tc>
        <w:tc>
          <w:tcPr>
            <w:tcW w:w="1843" w:type="dxa"/>
            <w:tcBorders>
              <w:top w:val="single" w:sz="4" w:space="0" w:color="auto"/>
              <w:left w:val="single" w:sz="4" w:space="0" w:color="auto"/>
              <w:bottom w:val="single" w:sz="4" w:space="0" w:color="auto"/>
              <w:right w:val="single" w:sz="4" w:space="0" w:color="auto"/>
            </w:tcBorders>
            <w:hideMark/>
          </w:tcPr>
          <w:p w14:paraId="21C99A28" w14:textId="77777777" w:rsidR="004B77AE" w:rsidRDefault="004B77AE" w:rsidP="00604625">
            <w:pPr>
              <w:jc w:val="both"/>
              <w:rPr>
                <w:lang w:eastAsia="ar-SA"/>
              </w:rPr>
            </w:pPr>
            <w:r>
              <w:rPr>
                <w:lang w:eastAsia="ar-SA"/>
              </w:rPr>
              <w:t>Pass</w:t>
            </w:r>
          </w:p>
        </w:tc>
      </w:tr>
      <w:tr w:rsidR="004B77AE" w14:paraId="428B4005" w14:textId="77777777" w:rsidTr="00604625">
        <w:tc>
          <w:tcPr>
            <w:tcW w:w="570" w:type="dxa"/>
            <w:tcBorders>
              <w:top w:val="single" w:sz="4" w:space="0" w:color="auto"/>
              <w:left w:val="single" w:sz="4" w:space="0" w:color="auto"/>
              <w:bottom w:val="single" w:sz="4" w:space="0" w:color="auto"/>
              <w:right w:val="single" w:sz="4" w:space="0" w:color="auto"/>
            </w:tcBorders>
          </w:tcPr>
          <w:p w14:paraId="002D99A1" w14:textId="77777777" w:rsidR="004B77AE" w:rsidRDefault="004B77AE" w:rsidP="00604625">
            <w:pPr>
              <w:jc w:val="both"/>
              <w:rPr>
                <w:lang w:eastAsia="ar-SA"/>
              </w:rPr>
            </w:pPr>
            <w:r>
              <w:rPr>
                <w:lang w:eastAsia="ar-SA"/>
              </w:rPr>
              <w:t>3</w:t>
            </w:r>
          </w:p>
        </w:tc>
        <w:tc>
          <w:tcPr>
            <w:tcW w:w="2591" w:type="dxa"/>
            <w:tcBorders>
              <w:top w:val="single" w:sz="4" w:space="0" w:color="auto"/>
              <w:left w:val="single" w:sz="4" w:space="0" w:color="auto"/>
              <w:bottom w:val="single" w:sz="4" w:space="0" w:color="auto"/>
              <w:right w:val="single" w:sz="4" w:space="0" w:color="auto"/>
            </w:tcBorders>
          </w:tcPr>
          <w:p w14:paraId="706B6271" w14:textId="77777777" w:rsidR="004B77AE" w:rsidRDefault="004B77AE" w:rsidP="00604625">
            <w:pPr>
              <w:jc w:val="both"/>
              <w:rPr>
                <w:lang w:eastAsia="ar-SA"/>
              </w:rPr>
            </w:pPr>
            <w:r>
              <w:rPr>
                <w:lang w:eastAsia="ar-SA"/>
              </w:rPr>
              <w:t>Check the occupancy status with non-existent devices</w:t>
            </w:r>
          </w:p>
        </w:tc>
        <w:tc>
          <w:tcPr>
            <w:tcW w:w="2135" w:type="dxa"/>
            <w:tcBorders>
              <w:top w:val="single" w:sz="4" w:space="0" w:color="auto"/>
              <w:left w:val="single" w:sz="4" w:space="0" w:color="auto"/>
              <w:bottom w:val="single" w:sz="4" w:space="0" w:color="auto"/>
              <w:right w:val="single" w:sz="4" w:space="0" w:color="auto"/>
            </w:tcBorders>
          </w:tcPr>
          <w:p w14:paraId="62AC88A7" w14:textId="77777777" w:rsidR="004B77AE" w:rsidRDefault="004B77AE" w:rsidP="00604625">
            <w:pPr>
              <w:jc w:val="both"/>
              <w:rPr>
                <w:lang w:eastAsia="ar-SA"/>
              </w:rPr>
            </w:pPr>
            <w:r>
              <w:rPr>
                <w:lang w:eastAsia="ar-SA"/>
              </w:rPr>
              <w:t>Occupancy: True</w:t>
            </w:r>
          </w:p>
          <w:p w14:paraId="100363C9" w14:textId="77777777" w:rsidR="004B77AE" w:rsidRDefault="004B77AE" w:rsidP="00604625">
            <w:pPr>
              <w:jc w:val="both"/>
              <w:rPr>
                <w:lang w:eastAsia="ar-SA"/>
              </w:rPr>
            </w:pPr>
            <w:r>
              <w:rPr>
                <w:lang w:eastAsia="ar-SA"/>
              </w:rPr>
              <w:t>Devices: Non-existent</w:t>
            </w:r>
          </w:p>
        </w:tc>
        <w:tc>
          <w:tcPr>
            <w:tcW w:w="2103" w:type="dxa"/>
            <w:tcBorders>
              <w:top w:val="single" w:sz="4" w:space="0" w:color="auto"/>
              <w:left w:val="single" w:sz="4" w:space="0" w:color="auto"/>
              <w:bottom w:val="single" w:sz="4" w:space="0" w:color="auto"/>
              <w:right w:val="single" w:sz="4" w:space="0" w:color="auto"/>
            </w:tcBorders>
          </w:tcPr>
          <w:p w14:paraId="6D17C5D2" w14:textId="77777777" w:rsidR="004B77AE" w:rsidRDefault="004B77AE" w:rsidP="00604625">
            <w:pPr>
              <w:jc w:val="both"/>
              <w:rPr>
                <w:lang w:eastAsia="ar-SA"/>
              </w:rPr>
            </w:pPr>
            <w:r>
              <w:rPr>
                <w:lang w:eastAsia="ar-SA"/>
              </w:rPr>
              <w:t>Displays error message</w:t>
            </w:r>
          </w:p>
        </w:tc>
        <w:tc>
          <w:tcPr>
            <w:tcW w:w="1843" w:type="dxa"/>
            <w:tcBorders>
              <w:top w:val="single" w:sz="4" w:space="0" w:color="auto"/>
              <w:left w:val="single" w:sz="4" w:space="0" w:color="auto"/>
              <w:bottom w:val="single" w:sz="4" w:space="0" w:color="auto"/>
              <w:right w:val="single" w:sz="4" w:space="0" w:color="auto"/>
            </w:tcBorders>
          </w:tcPr>
          <w:p w14:paraId="440D0525" w14:textId="77777777" w:rsidR="004B77AE" w:rsidRDefault="004B77AE" w:rsidP="00604625">
            <w:pPr>
              <w:jc w:val="both"/>
              <w:rPr>
                <w:lang w:eastAsia="ar-SA"/>
              </w:rPr>
            </w:pPr>
            <w:r>
              <w:rPr>
                <w:lang w:eastAsia="ar-SA"/>
              </w:rPr>
              <w:t>Pass</w:t>
            </w:r>
          </w:p>
        </w:tc>
      </w:tr>
    </w:tbl>
    <w:p w14:paraId="7323E903" w14:textId="77777777" w:rsidR="004B77AE" w:rsidRDefault="004B77AE" w:rsidP="004B77AE">
      <w:pPr>
        <w:spacing w:line="360" w:lineRule="auto"/>
        <w:jc w:val="both"/>
      </w:pPr>
    </w:p>
    <w:p w14:paraId="43AF1931" w14:textId="77777777" w:rsidR="004B77AE" w:rsidRDefault="004B77AE" w:rsidP="004B77AE">
      <w:pPr>
        <w:jc w:val="both"/>
      </w:pPr>
      <w:r w:rsidRPr="00E95C5B">
        <w:rPr>
          <w:b/>
        </w:rPr>
        <w:t xml:space="preserve">Unit Testing </w:t>
      </w:r>
      <w:r>
        <w:rPr>
          <w:b/>
        </w:rPr>
        <w:t>3</w:t>
      </w:r>
      <w:r w:rsidRPr="00E95C5B">
        <w:rPr>
          <w:b/>
        </w:rPr>
        <w:t>:</w:t>
      </w:r>
      <w:r>
        <w:t xml:space="preserve"> Showing Devices Usage Data</w:t>
      </w:r>
    </w:p>
    <w:p w14:paraId="2F664571" w14:textId="77777777" w:rsidR="004B77AE" w:rsidRDefault="004B77AE" w:rsidP="004B77AE">
      <w:pPr>
        <w:jc w:val="both"/>
      </w:pPr>
      <w:r w:rsidRPr="00E95C5B">
        <w:rPr>
          <w:b/>
        </w:rPr>
        <w:t>Testing Objective:</w:t>
      </w:r>
      <w:r>
        <w:t xml:space="preserve"> To ensure the usage of data display works correctly for valid and invalid time ranges and devices.</w:t>
      </w:r>
    </w:p>
    <w:p w14:paraId="0182D553"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4B77AE" w14:paraId="3A57471F"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133E7964"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5EC3B98F" w14:textId="77777777" w:rsidR="004B77AE" w:rsidRDefault="004B77AE" w:rsidP="00604625">
            <w:pPr>
              <w:pStyle w:val="Default"/>
              <w:jc w:val="both"/>
              <w:rPr>
                <w:sz w:val="23"/>
                <w:szCs w:val="23"/>
              </w:rPr>
            </w:pPr>
            <w:r>
              <w:rPr>
                <w:b/>
                <w:bCs/>
                <w:sz w:val="23"/>
                <w:szCs w:val="23"/>
              </w:rPr>
              <w:t xml:space="preserve">Test case/Test script </w:t>
            </w:r>
          </w:p>
          <w:p w14:paraId="15B28C30" w14:textId="77777777" w:rsidR="004B77AE" w:rsidRDefault="004B77AE" w:rsidP="00604625">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7DB8D883" w14:textId="77777777" w:rsidR="004B77AE" w:rsidRDefault="004B77AE" w:rsidP="00604625">
            <w:pPr>
              <w:pStyle w:val="Default"/>
              <w:jc w:val="both"/>
              <w:rPr>
                <w:sz w:val="23"/>
                <w:szCs w:val="23"/>
              </w:rPr>
            </w:pPr>
            <w:r>
              <w:rPr>
                <w:b/>
                <w:bCs/>
                <w:sz w:val="23"/>
                <w:szCs w:val="23"/>
              </w:rPr>
              <w:t xml:space="preserve">Attribute and value </w:t>
            </w:r>
          </w:p>
          <w:p w14:paraId="375719F1" w14:textId="77777777" w:rsidR="004B77AE" w:rsidRDefault="004B77AE" w:rsidP="00604625">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238B123C" w14:textId="77777777" w:rsidR="004B77AE" w:rsidRDefault="004B77AE" w:rsidP="00604625">
            <w:pPr>
              <w:pStyle w:val="Default"/>
              <w:jc w:val="both"/>
              <w:rPr>
                <w:sz w:val="23"/>
                <w:szCs w:val="23"/>
              </w:rPr>
            </w:pPr>
            <w:r>
              <w:rPr>
                <w:b/>
                <w:bCs/>
                <w:sz w:val="23"/>
                <w:szCs w:val="23"/>
              </w:rPr>
              <w:t xml:space="preserve">Expected result </w:t>
            </w:r>
          </w:p>
          <w:p w14:paraId="29475FEA"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32375EDD" w14:textId="77777777" w:rsidR="004B77AE" w:rsidRDefault="004B77AE" w:rsidP="00604625">
            <w:pPr>
              <w:pStyle w:val="Default"/>
              <w:jc w:val="both"/>
              <w:rPr>
                <w:sz w:val="23"/>
                <w:szCs w:val="23"/>
              </w:rPr>
            </w:pPr>
            <w:r>
              <w:rPr>
                <w:b/>
                <w:bCs/>
                <w:sz w:val="23"/>
                <w:szCs w:val="23"/>
              </w:rPr>
              <w:t xml:space="preserve">Result </w:t>
            </w:r>
          </w:p>
          <w:p w14:paraId="113F095F" w14:textId="77777777" w:rsidR="004B77AE" w:rsidRDefault="004B77AE" w:rsidP="00604625">
            <w:pPr>
              <w:jc w:val="both"/>
              <w:rPr>
                <w:lang w:eastAsia="ar-SA"/>
              </w:rPr>
            </w:pPr>
          </w:p>
        </w:tc>
      </w:tr>
      <w:tr w:rsidR="004B77AE" w14:paraId="4A5ECA9D" w14:textId="77777777" w:rsidTr="00604625">
        <w:tc>
          <w:tcPr>
            <w:tcW w:w="570" w:type="dxa"/>
            <w:tcBorders>
              <w:top w:val="single" w:sz="4" w:space="0" w:color="auto"/>
              <w:left w:val="single" w:sz="4" w:space="0" w:color="auto"/>
              <w:bottom w:val="single" w:sz="4" w:space="0" w:color="auto"/>
              <w:right w:val="single" w:sz="4" w:space="0" w:color="auto"/>
            </w:tcBorders>
          </w:tcPr>
          <w:p w14:paraId="41504049" w14:textId="77777777" w:rsidR="004B77AE" w:rsidRDefault="004B77AE" w:rsidP="00604625">
            <w:pPr>
              <w:jc w:val="both"/>
              <w:rPr>
                <w:lang w:eastAsia="ar-SA"/>
              </w:rPr>
            </w:pPr>
            <w:r>
              <w:rPr>
                <w:lang w:eastAsia="ar-SA"/>
              </w:rPr>
              <w:t>1</w:t>
            </w:r>
          </w:p>
          <w:p w14:paraId="3EBF0A0F"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41F1BD9C" w14:textId="77777777" w:rsidR="004B77AE" w:rsidRDefault="004B77AE" w:rsidP="00604625">
            <w:pPr>
              <w:jc w:val="both"/>
              <w:rPr>
                <w:lang w:eastAsia="ar-SA"/>
              </w:rPr>
            </w:pPr>
            <w:r>
              <w:rPr>
                <w:lang w:eastAsia="ar-SA"/>
              </w:rPr>
              <w:t>Check the time range and devices with valid inputs</w:t>
            </w:r>
          </w:p>
        </w:tc>
        <w:tc>
          <w:tcPr>
            <w:tcW w:w="2135" w:type="dxa"/>
            <w:tcBorders>
              <w:top w:val="single" w:sz="4" w:space="0" w:color="auto"/>
              <w:left w:val="single" w:sz="4" w:space="0" w:color="auto"/>
              <w:bottom w:val="single" w:sz="4" w:space="0" w:color="auto"/>
              <w:right w:val="single" w:sz="4" w:space="0" w:color="auto"/>
            </w:tcBorders>
            <w:hideMark/>
          </w:tcPr>
          <w:p w14:paraId="7203F38B" w14:textId="77777777" w:rsidR="004B77AE" w:rsidRDefault="004B77AE" w:rsidP="00604625">
            <w:pPr>
              <w:jc w:val="both"/>
              <w:rPr>
                <w:lang w:eastAsia="ar-SA"/>
              </w:rPr>
            </w:pPr>
            <w:r>
              <w:rPr>
                <w:lang w:eastAsia="ar-SA"/>
              </w:rPr>
              <w:t>Time range: (‘2024-05-20T10:00:00’, ‘2024-05-20T11:00:00’)</w:t>
            </w:r>
          </w:p>
          <w:p w14:paraId="1CA30E97" w14:textId="77777777" w:rsidR="004B77AE" w:rsidRDefault="004B77AE" w:rsidP="00604625">
            <w:pPr>
              <w:jc w:val="both"/>
              <w:rPr>
                <w:lang w:eastAsia="ar-SA"/>
              </w:rPr>
            </w:pPr>
            <w:r>
              <w:rPr>
                <w:lang w:eastAsia="ar-SA"/>
              </w:rPr>
              <w:t>Devices: Light, Fan, PC</w:t>
            </w:r>
          </w:p>
        </w:tc>
        <w:tc>
          <w:tcPr>
            <w:tcW w:w="2103" w:type="dxa"/>
            <w:tcBorders>
              <w:top w:val="single" w:sz="4" w:space="0" w:color="auto"/>
              <w:left w:val="single" w:sz="4" w:space="0" w:color="auto"/>
              <w:bottom w:val="single" w:sz="4" w:space="0" w:color="auto"/>
              <w:right w:val="single" w:sz="4" w:space="0" w:color="auto"/>
            </w:tcBorders>
            <w:hideMark/>
          </w:tcPr>
          <w:p w14:paraId="36736A55" w14:textId="77777777" w:rsidR="004B77AE" w:rsidRDefault="004B77AE" w:rsidP="00604625">
            <w:pPr>
              <w:jc w:val="both"/>
              <w:rPr>
                <w:lang w:eastAsia="ar-SA"/>
              </w:rPr>
            </w:pPr>
            <w:r>
              <w:rPr>
                <w:lang w:eastAsia="ar-SA"/>
              </w:rPr>
              <w:t>Displays usage data</w:t>
            </w:r>
          </w:p>
        </w:tc>
        <w:tc>
          <w:tcPr>
            <w:tcW w:w="1843" w:type="dxa"/>
            <w:tcBorders>
              <w:top w:val="single" w:sz="4" w:space="0" w:color="auto"/>
              <w:left w:val="single" w:sz="4" w:space="0" w:color="auto"/>
              <w:bottom w:val="single" w:sz="4" w:space="0" w:color="auto"/>
              <w:right w:val="single" w:sz="4" w:space="0" w:color="auto"/>
            </w:tcBorders>
            <w:hideMark/>
          </w:tcPr>
          <w:p w14:paraId="04C3108E" w14:textId="77777777" w:rsidR="004B77AE" w:rsidRDefault="004B77AE" w:rsidP="00604625">
            <w:pPr>
              <w:jc w:val="both"/>
              <w:rPr>
                <w:lang w:eastAsia="ar-SA"/>
              </w:rPr>
            </w:pPr>
            <w:r>
              <w:rPr>
                <w:lang w:eastAsia="ar-SA"/>
              </w:rPr>
              <w:t>Pass</w:t>
            </w:r>
          </w:p>
        </w:tc>
      </w:tr>
      <w:tr w:rsidR="004B77AE" w14:paraId="109B5897"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318FB743"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71765117" w14:textId="77777777" w:rsidR="004B77AE" w:rsidRDefault="004B77AE" w:rsidP="00604625">
            <w:pPr>
              <w:jc w:val="both"/>
              <w:rPr>
                <w:lang w:eastAsia="ar-SA"/>
              </w:rPr>
            </w:pPr>
            <w:r>
              <w:rPr>
                <w:lang w:eastAsia="ar-SA"/>
              </w:rPr>
              <w:t>Check the time range and devices with valid inputs</w:t>
            </w:r>
          </w:p>
        </w:tc>
        <w:tc>
          <w:tcPr>
            <w:tcW w:w="2135" w:type="dxa"/>
            <w:tcBorders>
              <w:top w:val="single" w:sz="4" w:space="0" w:color="auto"/>
              <w:left w:val="single" w:sz="4" w:space="0" w:color="auto"/>
              <w:bottom w:val="single" w:sz="4" w:space="0" w:color="auto"/>
              <w:right w:val="single" w:sz="4" w:space="0" w:color="auto"/>
            </w:tcBorders>
            <w:hideMark/>
          </w:tcPr>
          <w:p w14:paraId="6311D1B2" w14:textId="77777777" w:rsidR="004B77AE" w:rsidRDefault="004B77AE" w:rsidP="00604625">
            <w:pPr>
              <w:jc w:val="both"/>
              <w:rPr>
                <w:lang w:eastAsia="ar-SA"/>
              </w:rPr>
            </w:pPr>
            <w:r>
              <w:rPr>
                <w:lang w:eastAsia="ar-SA"/>
              </w:rPr>
              <w:t>Time range: (‘2024-05-20T12:00:00’, ‘2024-05-20T11:00:00’)</w:t>
            </w:r>
          </w:p>
          <w:p w14:paraId="3DA67AB2" w14:textId="77777777" w:rsidR="004B77AE" w:rsidRDefault="004B77AE" w:rsidP="00604625">
            <w:pPr>
              <w:jc w:val="both"/>
              <w:rPr>
                <w:lang w:eastAsia="ar-SA"/>
              </w:rPr>
            </w:pPr>
            <w:r>
              <w:rPr>
                <w:lang w:eastAsia="ar-SA"/>
              </w:rPr>
              <w:t>Devices: Light, Fan, PC</w:t>
            </w:r>
          </w:p>
        </w:tc>
        <w:tc>
          <w:tcPr>
            <w:tcW w:w="2103" w:type="dxa"/>
            <w:tcBorders>
              <w:top w:val="single" w:sz="4" w:space="0" w:color="auto"/>
              <w:left w:val="single" w:sz="4" w:space="0" w:color="auto"/>
              <w:bottom w:val="single" w:sz="4" w:space="0" w:color="auto"/>
              <w:right w:val="single" w:sz="4" w:space="0" w:color="auto"/>
            </w:tcBorders>
          </w:tcPr>
          <w:p w14:paraId="36BDE11F" w14:textId="77777777" w:rsidR="004B77AE" w:rsidRDefault="004B77AE" w:rsidP="00604625">
            <w:pPr>
              <w:jc w:val="both"/>
              <w:rPr>
                <w:lang w:eastAsia="ar-SA"/>
              </w:rPr>
            </w:pPr>
            <w:r>
              <w:rPr>
                <w:lang w:eastAsia="ar-SA"/>
              </w:rPr>
              <w:t>Displays error message</w:t>
            </w:r>
          </w:p>
        </w:tc>
        <w:tc>
          <w:tcPr>
            <w:tcW w:w="1843" w:type="dxa"/>
            <w:tcBorders>
              <w:top w:val="single" w:sz="4" w:space="0" w:color="auto"/>
              <w:left w:val="single" w:sz="4" w:space="0" w:color="auto"/>
              <w:bottom w:val="single" w:sz="4" w:space="0" w:color="auto"/>
              <w:right w:val="single" w:sz="4" w:space="0" w:color="auto"/>
            </w:tcBorders>
            <w:hideMark/>
          </w:tcPr>
          <w:p w14:paraId="2D722FAA" w14:textId="77777777" w:rsidR="004B77AE" w:rsidRDefault="004B77AE" w:rsidP="00604625">
            <w:pPr>
              <w:jc w:val="both"/>
              <w:rPr>
                <w:lang w:eastAsia="ar-SA"/>
              </w:rPr>
            </w:pPr>
            <w:r>
              <w:rPr>
                <w:lang w:eastAsia="ar-SA"/>
              </w:rPr>
              <w:t>Pass</w:t>
            </w:r>
          </w:p>
        </w:tc>
      </w:tr>
      <w:tr w:rsidR="004B77AE" w14:paraId="24657E57" w14:textId="77777777" w:rsidTr="00604625">
        <w:tc>
          <w:tcPr>
            <w:tcW w:w="570" w:type="dxa"/>
            <w:tcBorders>
              <w:top w:val="single" w:sz="4" w:space="0" w:color="auto"/>
              <w:left w:val="single" w:sz="4" w:space="0" w:color="auto"/>
              <w:bottom w:val="single" w:sz="4" w:space="0" w:color="auto"/>
              <w:right w:val="single" w:sz="4" w:space="0" w:color="auto"/>
            </w:tcBorders>
          </w:tcPr>
          <w:p w14:paraId="32A24570" w14:textId="77777777" w:rsidR="004B77AE" w:rsidRDefault="004B77AE" w:rsidP="00604625">
            <w:pPr>
              <w:jc w:val="both"/>
              <w:rPr>
                <w:lang w:eastAsia="ar-SA"/>
              </w:rPr>
            </w:pPr>
            <w:r>
              <w:rPr>
                <w:lang w:eastAsia="ar-SA"/>
              </w:rPr>
              <w:t>3</w:t>
            </w:r>
          </w:p>
        </w:tc>
        <w:tc>
          <w:tcPr>
            <w:tcW w:w="2591" w:type="dxa"/>
            <w:tcBorders>
              <w:top w:val="single" w:sz="4" w:space="0" w:color="auto"/>
              <w:left w:val="single" w:sz="4" w:space="0" w:color="auto"/>
              <w:bottom w:val="single" w:sz="4" w:space="0" w:color="auto"/>
              <w:right w:val="single" w:sz="4" w:space="0" w:color="auto"/>
            </w:tcBorders>
          </w:tcPr>
          <w:p w14:paraId="164EB674" w14:textId="77777777" w:rsidR="004B77AE" w:rsidRDefault="004B77AE" w:rsidP="00604625">
            <w:pPr>
              <w:jc w:val="both"/>
              <w:rPr>
                <w:lang w:eastAsia="ar-SA"/>
              </w:rPr>
            </w:pPr>
            <w:r>
              <w:rPr>
                <w:lang w:eastAsia="ar-SA"/>
              </w:rPr>
              <w:t>Check the time range and devices with valid inputs</w:t>
            </w:r>
          </w:p>
        </w:tc>
        <w:tc>
          <w:tcPr>
            <w:tcW w:w="2135" w:type="dxa"/>
            <w:tcBorders>
              <w:top w:val="single" w:sz="4" w:space="0" w:color="auto"/>
              <w:left w:val="single" w:sz="4" w:space="0" w:color="auto"/>
              <w:bottom w:val="single" w:sz="4" w:space="0" w:color="auto"/>
              <w:right w:val="single" w:sz="4" w:space="0" w:color="auto"/>
            </w:tcBorders>
          </w:tcPr>
          <w:p w14:paraId="64BA2EAB" w14:textId="77777777" w:rsidR="004B77AE" w:rsidRDefault="004B77AE" w:rsidP="00604625">
            <w:pPr>
              <w:jc w:val="both"/>
              <w:rPr>
                <w:lang w:eastAsia="ar-SA"/>
              </w:rPr>
            </w:pPr>
            <w:r>
              <w:rPr>
                <w:lang w:eastAsia="ar-SA"/>
              </w:rPr>
              <w:t>Time range: (‘2024-05-20T10:00:00’, ‘2024-05-20T11:00:00’)</w:t>
            </w:r>
          </w:p>
          <w:p w14:paraId="559D4E9B" w14:textId="77777777" w:rsidR="004B77AE" w:rsidRDefault="004B77AE" w:rsidP="00604625">
            <w:pPr>
              <w:jc w:val="both"/>
              <w:rPr>
                <w:lang w:eastAsia="ar-SA"/>
              </w:rPr>
            </w:pPr>
            <w:r>
              <w:rPr>
                <w:lang w:eastAsia="ar-SA"/>
              </w:rPr>
              <w:t>Devices: Non-existent</w:t>
            </w:r>
          </w:p>
        </w:tc>
        <w:tc>
          <w:tcPr>
            <w:tcW w:w="2103" w:type="dxa"/>
            <w:tcBorders>
              <w:top w:val="single" w:sz="4" w:space="0" w:color="auto"/>
              <w:left w:val="single" w:sz="4" w:space="0" w:color="auto"/>
              <w:bottom w:val="single" w:sz="4" w:space="0" w:color="auto"/>
              <w:right w:val="single" w:sz="4" w:space="0" w:color="auto"/>
            </w:tcBorders>
          </w:tcPr>
          <w:p w14:paraId="0EDD6D26" w14:textId="77777777" w:rsidR="004B77AE" w:rsidRDefault="004B77AE" w:rsidP="00604625">
            <w:pPr>
              <w:jc w:val="both"/>
              <w:rPr>
                <w:lang w:eastAsia="ar-SA"/>
              </w:rPr>
            </w:pPr>
            <w:r>
              <w:rPr>
                <w:lang w:eastAsia="ar-SA"/>
              </w:rPr>
              <w:t>Displays error message</w:t>
            </w:r>
          </w:p>
        </w:tc>
        <w:tc>
          <w:tcPr>
            <w:tcW w:w="1843" w:type="dxa"/>
            <w:tcBorders>
              <w:top w:val="single" w:sz="4" w:space="0" w:color="auto"/>
              <w:left w:val="single" w:sz="4" w:space="0" w:color="auto"/>
              <w:bottom w:val="single" w:sz="4" w:space="0" w:color="auto"/>
              <w:right w:val="single" w:sz="4" w:space="0" w:color="auto"/>
            </w:tcBorders>
          </w:tcPr>
          <w:p w14:paraId="5FB1004D" w14:textId="77777777" w:rsidR="004B77AE" w:rsidRDefault="004B77AE" w:rsidP="00604625">
            <w:pPr>
              <w:jc w:val="both"/>
              <w:rPr>
                <w:lang w:eastAsia="ar-SA"/>
              </w:rPr>
            </w:pPr>
            <w:r>
              <w:rPr>
                <w:lang w:eastAsia="ar-SA"/>
              </w:rPr>
              <w:t>Pass</w:t>
            </w:r>
          </w:p>
        </w:tc>
      </w:tr>
    </w:tbl>
    <w:p w14:paraId="64AC8673" w14:textId="77777777" w:rsidR="004B77AE" w:rsidRDefault="004B77AE" w:rsidP="004B77AE">
      <w:pPr>
        <w:spacing w:line="360" w:lineRule="auto"/>
        <w:jc w:val="both"/>
      </w:pPr>
    </w:p>
    <w:p w14:paraId="49AEE87B" w14:textId="77777777" w:rsidR="004B77AE" w:rsidRDefault="004B77AE" w:rsidP="004B77AE">
      <w:pPr>
        <w:jc w:val="both"/>
      </w:pPr>
      <w:r w:rsidRPr="00E95C5B">
        <w:rPr>
          <w:b/>
        </w:rPr>
        <w:t xml:space="preserve">Unit Testing </w:t>
      </w:r>
      <w:r>
        <w:rPr>
          <w:b/>
        </w:rPr>
        <w:t>4</w:t>
      </w:r>
      <w:r w:rsidRPr="00E95C5B">
        <w:rPr>
          <w:b/>
        </w:rPr>
        <w:t>:</w:t>
      </w:r>
      <w:r>
        <w:t xml:space="preserve"> Detection of Human in ROI</w:t>
      </w:r>
    </w:p>
    <w:p w14:paraId="56199671" w14:textId="77777777" w:rsidR="004B77AE" w:rsidRDefault="004B77AE" w:rsidP="004B77AE">
      <w:pPr>
        <w:jc w:val="both"/>
      </w:pPr>
      <w:r w:rsidRPr="00E95C5B">
        <w:rPr>
          <w:b/>
        </w:rPr>
        <w:lastRenderedPageBreak/>
        <w:t>Testing Objective:</w:t>
      </w:r>
      <w:r>
        <w:t xml:space="preserve"> To ensure human detection in the ROI works correctly with valid and invalid images and coordinates.</w:t>
      </w:r>
    </w:p>
    <w:p w14:paraId="2EAD4C23"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306"/>
        <w:gridCol w:w="1932"/>
        <w:gridCol w:w="1843"/>
      </w:tblGrid>
      <w:tr w:rsidR="004B77AE" w14:paraId="476A20C8"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494EA172"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68947E3C" w14:textId="77777777" w:rsidR="004B77AE" w:rsidRDefault="004B77AE" w:rsidP="00604625">
            <w:pPr>
              <w:pStyle w:val="Default"/>
              <w:jc w:val="both"/>
              <w:rPr>
                <w:sz w:val="23"/>
                <w:szCs w:val="23"/>
              </w:rPr>
            </w:pPr>
            <w:r>
              <w:rPr>
                <w:b/>
                <w:bCs/>
                <w:sz w:val="23"/>
                <w:szCs w:val="23"/>
              </w:rPr>
              <w:t xml:space="preserve">Test case/Test script </w:t>
            </w:r>
          </w:p>
          <w:p w14:paraId="23BBAC40" w14:textId="77777777" w:rsidR="004B77AE" w:rsidRDefault="004B77AE" w:rsidP="00604625">
            <w:pPr>
              <w:jc w:val="both"/>
              <w:rPr>
                <w:lang w:eastAsia="ar-SA"/>
              </w:rPr>
            </w:pPr>
          </w:p>
        </w:tc>
        <w:tc>
          <w:tcPr>
            <w:tcW w:w="2306" w:type="dxa"/>
            <w:tcBorders>
              <w:top w:val="single" w:sz="4" w:space="0" w:color="auto"/>
              <w:left w:val="single" w:sz="4" w:space="0" w:color="auto"/>
              <w:bottom w:val="single" w:sz="4" w:space="0" w:color="auto"/>
              <w:right w:val="single" w:sz="4" w:space="0" w:color="auto"/>
            </w:tcBorders>
          </w:tcPr>
          <w:p w14:paraId="71CBCEAA" w14:textId="77777777" w:rsidR="004B77AE" w:rsidRDefault="004B77AE" w:rsidP="00604625">
            <w:pPr>
              <w:pStyle w:val="Default"/>
              <w:jc w:val="both"/>
              <w:rPr>
                <w:sz w:val="23"/>
                <w:szCs w:val="23"/>
              </w:rPr>
            </w:pPr>
            <w:r>
              <w:rPr>
                <w:b/>
                <w:bCs/>
                <w:sz w:val="23"/>
                <w:szCs w:val="23"/>
              </w:rPr>
              <w:t xml:space="preserve">Attribute and value </w:t>
            </w:r>
          </w:p>
          <w:p w14:paraId="32C45189" w14:textId="77777777" w:rsidR="004B77AE" w:rsidRDefault="004B77AE" w:rsidP="00604625">
            <w:pPr>
              <w:jc w:val="both"/>
              <w:rPr>
                <w:lang w:eastAsia="ar-SA"/>
              </w:rPr>
            </w:pPr>
          </w:p>
        </w:tc>
        <w:tc>
          <w:tcPr>
            <w:tcW w:w="1932" w:type="dxa"/>
            <w:tcBorders>
              <w:top w:val="single" w:sz="4" w:space="0" w:color="auto"/>
              <w:left w:val="single" w:sz="4" w:space="0" w:color="auto"/>
              <w:bottom w:val="single" w:sz="4" w:space="0" w:color="auto"/>
              <w:right w:val="single" w:sz="4" w:space="0" w:color="auto"/>
            </w:tcBorders>
          </w:tcPr>
          <w:p w14:paraId="3078BF53" w14:textId="77777777" w:rsidR="004B77AE" w:rsidRDefault="004B77AE" w:rsidP="00604625">
            <w:pPr>
              <w:pStyle w:val="Default"/>
              <w:jc w:val="both"/>
              <w:rPr>
                <w:sz w:val="23"/>
                <w:szCs w:val="23"/>
              </w:rPr>
            </w:pPr>
            <w:r>
              <w:rPr>
                <w:b/>
                <w:bCs/>
                <w:sz w:val="23"/>
                <w:szCs w:val="23"/>
              </w:rPr>
              <w:t xml:space="preserve">Expected result </w:t>
            </w:r>
          </w:p>
          <w:p w14:paraId="2350A2BA"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677F8FA9" w14:textId="77777777" w:rsidR="004B77AE" w:rsidRDefault="004B77AE" w:rsidP="00604625">
            <w:pPr>
              <w:pStyle w:val="Default"/>
              <w:jc w:val="both"/>
              <w:rPr>
                <w:sz w:val="23"/>
                <w:szCs w:val="23"/>
              </w:rPr>
            </w:pPr>
            <w:r>
              <w:rPr>
                <w:b/>
                <w:bCs/>
                <w:sz w:val="23"/>
                <w:szCs w:val="23"/>
              </w:rPr>
              <w:t xml:space="preserve">Result </w:t>
            </w:r>
          </w:p>
          <w:p w14:paraId="23B73B49" w14:textId="77777777" w:rsidR="004B77AE" w:rsidRDefault="004B77AE" w:rsidP="00604625">
            <w:pPr>
              <w:jc w:val="both"/>
              <w:rPr>
                <w:lang w:eastAsia="ar-SA"/>
              </w:rPr>
            </w:pPr>
          </w:p>
        </w:tc>
      </w:tr>
      <w:tr w:rsidR="004B77AE" w14:paraId="56340998" w14:textId="77777777" w:rsidTr="00604625">
        <w:tc>
          <w:tcPr>
            <w:tcW w:w="570" w:type="dxa"/>
            <w:tcBorders>
              <w:top w:val="single" w:sz="4" w:space="0" w:color="auto"/>
              <w:left w:val="single" w:sz="4" w:space="0" w:color="auto"/>
              <w:bottom w:val="single" w:sz="4" w:space="0" w:color="auto"/>
              <w:right w:val="single" w:sz="4" w:space="0" w:color="auto"/>
            </w:tcBorders>
          </w:tcPr>
          <w:p w14:paraId="4D787A83" w14:textId="77777777" w:rsidR="004B77AE" w:rsidRDefault="004B77AE" w:rsidP="00604625">
            <w:pPr>
              <w:jc w:val="both"/>
              <w:rPr>
                <w:lang w:eastAsia="ar-SA"/>
              </w:rPr>
            </w:pPr>
            <w:r>
              <w:rPr>
                <w:lang w:eastAsia="ar-SA"/>
              </w:rPr>
              <w:t>1</w:t>
            </w:r>
          </w:p>
          <w:p w14:paraId="2200D5F9"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151D77E4" w14:textId="77777777" w:rsidR="004B77AE" w:rsidRDefault="004B77AE" w:rsidP="00604625">
            <w:pPr>
              <w:jc w:val="both"/>
              <w:rPr>
                <w:lang w:eastAsia="ar-SA"/>
              </w:rPr>
            </w:pPr>
            <w:r>
              <w:rPr>
                <w:lang w:eastAsia="ar-SA"/>
              </w:rPr>
              <w:t>Check human detection with a clear image and valid ROI coordinates</w:t>
            </w:r>
          </w:p>
        </w:tc>
        <w:tc>
          <w:tcPr>
            <w:tcW w:w="2306" w:type="dxa"/>
            <w:tcBorders>
              <w:top w:val="single" w:sz="4" w:space="0" w:color="auto"/>
              <w:left w:val="single" w:sz="4" w:space="0" w:color="auto"/>
              <w:bottom w:val="single" w:sz="4" w:space="0" w:color="auto"/>
              <w:right w:val="single" w:sz="4" w:space="0" w:color="auto"/>
            </w:tcBorders>
            <w:hideMark/>
          </w:tcPr>
          <w:p w14:paraId="268D35C7" w14:textId="77777777" w:rsidR="004B77AE" w:rsidRDefault="004B77AE" w:rsidP="00604625">
            <w:pPr>
              <w:jc w:val="both"/>
              <w:rPr>
                <w:lang w:eastAsia="ar-SA"/>
              </w:rPr>
            </w:pPr>
            <w:r>
              <w:rPr>
                <w:lang w:eastAsia="ar-SA"/>
              </w:rPr>
              <w:t>Image: clear_image.jpg</w:t>
            </w:r>
          </w:p>
          <w:p w14:paraId="1254E5DE" w14:textId="77777777" w:rsidR="004B77AE" w:rsidRDefault="004B77AE" w:rsidP="00604625">
            <w:pPr>
              <w:jc w:val="both"/>
              <w:rPr>
                <w:lang w:eastAsia="ar-SA"/>
              </w:rPr>
            </w:pPr>
            <w:r>
              <w:rPr>
                <w:lang w:eastAsia="ar-SA"/>
              </w:rPr>
              <w:t>Coordinates: (50, 50, 150, 150)</w:t>
            </w:r>
          </w:p>
        </w:tc>
        <w:tc>
          <w:tcPr>
            <w:tcW w:w="1932" w:type="dxa"/>
            <w:tcBorders>
              <w:top w:val="single" w:sz="4" w:space="0" w:color="auto"/>
              <w:left w:val="single" w:sz="4" w:space="0" w:color="auto"/>
              <w:bottom w:val="single" w:sz="4" w:space="0" w:color="auto"/>
              <w:right w:val="single" w:sz="4" w:space="0" w:color="auto"/>
            </w:tcBorders>
            <w:hideMark/>
          </w:tcPr>
          <w:p w14:paraId="5E032F91" w14:textId="77777777" w:rsidR="004B77AE" w:rsidRDefault="004B77AE" w:rsidP="00604625">
            <w:pPr>
              <w:jc w:val="both"/>
              <w:rPr>
                <w:lang w:eastAsia="ar-SA"/>
              </w:rPr>
            </w:pPr>
            <w:r>
              <w:rPr>
                <w:lang w:eastAsia="ar-SA"/>
              </w:rPr>
              <w:t>Detects human successfully</w:t>
            </w:r>
          </w:p>
        </w:tc>
        <w:tc>
          <w:tcPr>
            <w:tcW w:w="1843" w:type="dxa"/>
            <w:tcBorders>
              <w:top w:val="single" w:sz="4" w:space="0" w:color="auto"/>
              <w:left w:val="single" w:sz="4" w:space="0" w:color="auto"/>
              <w:bottom w:val="single" w:sz="4" w:space="0" w:color="auto"/>
              <w:right w:val="single" w:sz="4" w:space="0" w:color="auto"/>
            </w:tcBorders>
            <w:hideMark/>
          </w:tcPr>
          <w:p w14:paraId="3B44B72D" w14:textId="77777777" w:rsidR="004B77AE" w:rsidRDefault="004B77AE" w:rsidP="00604625">
            <w:pPr>
              <w:jc w:val="both"/>
              <w:rPr>
                <w:lang w:eastAsia="ar-SA"/>
              </w:rPr>
            </w:pPr>
            <w:r>
              <w:rPr>
                <w:lang w:eastAsia="ar-SA"/>
              </w:rPr>
              <w:t>Pass</w:t>
            </w:r>
          </w:p>
        </w:tc>
      </w:tr>
      <w:tr w:rsidR="004B77AE" w14:paraId="3E4B1A43"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2560FAAA"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147D1B8F" w14:textId="77777777" w:rsidR="004B77AE" w:rsidRDefault="004B77AE" w:rsidP="00604625">
            <w:pPr>
              <w:jc w:val="both"/>
              <w:rPr>
                <w:lang w:eastAsia="ar-SA"/>
              </w:rPr>
            </w:pPr>
            <w:r>
              <w:rPr>
                <w:lang w:eastAsia="ar-SA"/>
              </w:rPr>
              <w:t>Check human detection with a blurry image and valid ROI coordinates</w:t>
            </w:r>
          </w:p>
        </w:tc>
        <w:tc>
          <w:tcPr>
            <w:tcW w:w="2306" w:type="dxa"/>
            <w:tcBorders>
              <w:top w:val="single" w:sz="4" w:space="0" w:color="auto"/>
              <w:left w:val="single" w:sz="4" w:space="0" w:color="auto"/>
              <w:bottom w:val="single" w:sz="4" w:space="0" w:color="auto"/>
              <w:right w:val="single" w:sz="4" w:space="0" w:color="auto"/>
            </w:tcBorders>
            <w:hideMark/>
          </w:tcPr>
          <w:p w14:paraId="1E970196" w14:textId="77777777" w:rsidR="004B77AE" w:rsidRDefault="004B77AE" w:rsidP="00604625">
            <w:pPr>
              <w:jc w:val="both"/>
              <w:rPr>
                <w:lang w:eastAsia="ar-SA"/>
              </w:rPr>
            </w:pPr>
            <w:r>
              <w:rPr>
                <w:lang w:eastAsia="ar-SA"/>
              </w:rPr>
              <w:t>Image: blurry_image.jpg</w:t>
            </w:r>
          </w:p>
          <w:p w14:paraId="222499A8" w14:textId="77777777" w:rsidR="004B77AE" w:rsidRDefault="004B77AE" w:rsidP="00604625">
            <w:pPr>
              <w:jc w:val="both"/>
              <w:rPr>
                <w:lang w:eastAsia="ar-SA"/>
              </w:rPr>
            </w:pPr>
            <w:r>
              <w:rPr>
                <w:lang w:eastAsia="ar-SA"/>
              </w:rPr>
              <w:t>Coordinates: (50, 50, 150, 150)</w:t>
            </w:r>
          </w:p>
        </w:tc>
        <w:tc>
          <w:tcPr>
            <w:tcW w:w="1932" w:type="dxa"/>
            <w:tcBorders>
              <w:top w:val="single" w:sz="4" w:space="0" w:color="auto"/>
              <w:left w:val="single" w:sz="4" w:space="0" w:color="auto"/>
              <w:bottom w:val="single" w:sz="4" w:space="0" w:color="auto"/>
              <w:right w:val="single" w:sz="4" w:space="0" w:color="auto"/>
            </w:tcBorders>
          </w:tcPr>
          <w:p w14:paraId="7127846A" w14:textId="77777777" w:rsidR="004B77AE" w:rsidRDefault="004B77AE" w:rsidP="00604625">
            <w:pPr>
              <w:jc w:val="both"/>
              <w:rPr>
                <w:lang w:eastAsia="ar-SA"/>
              </w:rPr>
            </w:pPr>
            <w:r>
              <w:rPr>
                <w:lang w:eastAsia="ar-SA"/>
              </w:rPr>
              <w:t>No human detected or displays error message</w:t>
            </w:r>
          </w:p>
        </w:tc>
        <w:tc>
          <w:tcPr>
            <w:tcW w:w="1843" w:type="dxa"/>
            <w:tcBorders>
              <w:top w:val="single" w:sz="4" w:space="0" w:color="auto"/>
              <w:left w:val="single" w:sz="4" w:space="0" w:color="auto"/>
              <w:bottom w:val="single" w:sz="4" w:space="0" w:color="auto"/>
              <w:right w:val="single" w:sz="4" w:space="0" w:color="auto"/>
            </w:tcBorders>
            <w:hideMark/>
          </w:tcPr>
          <w:p w14:paraId="140FD42A" w14:textId="77777777" w:rsidR="004B77AE" w:rsidRDefault="004B77AE" w:rsidP="00604625">
            <w:pPr>
              <w:jc w:val="both"/>
              <w:rPr>
                <w:lang w:eastAsia="ar-SA"/>
              </w:rPr>
            </w:pPr>
            <w:r>
              <w:rPr>
                <w:lang w:eastAsia="ar-SA"/>
              </w:rPr>
              <w:t>Pass</w:t>
            </w:r>
          </w:p>
        </w:tc>
      </w:tr>
      <w:tr w:rsidR="004B77AE" w14:paraId="272984AF" w14:textId="77777777" w:rsidTr="00604625">
        <w:tc>
          <w:tcPr>
            <w:tcW w:w="570" w:type="dxa"/>
            <w:tcBorders>
              <w:top w:val="single" w:sz="4" w:space="0" w:color="auto"/>
              <w:left w:val="single" w:sz="4" w:space="0" w:color="auto"/>
              <w:bottom w:val="single" w:sz="4" w:space="0" w:color="auto"/>
              <w:right w:val="single" w:sz="4" w:space="0" w:color="auto"/>
            </w:tcBorders>
          </w:tcPr>
          <w:p w14:paraId="623B4F5C" w14:textId="77777777" w:rsidR="004B77AE" w:rsidRDefault="004B77AE" w:rsidP="00604625">
            <w:pPr>
              <w:jc w:val="both"/>
              <w:rPr>
                <w:lang w:eastAsia="ar-SA"/>
              </w:rPr>
            </w:pPr>
            <w:r>
              <w:rPr>
                <w:lang w:eastAsia="ar-SA"/>
              </w:rPr>
              <w:t>3</w:t>
            </w:r>
          </w:p>
        </w:tc>
        <w:tc>
          <w:tcPr>
            <w:tcW w:w="2591" w:type="dxa"/>
            <w:tcBorders>
              <w:top w:val="single" w:sz="4" w:space="0" w:color="auto"/>
              <w:left w:val="single" w:sz="4" w:space="0" w:color="auto"/>
              <w:bottom w:val="single" w:sz="4" w:space="0" w:color="auto"/>
              <w:right w:val="single" w:sz="4" w:space="0" w:color="auto"/>
            </w:tcBorders>
          </w:tcPr>
          <w:p w14:paraId="18606027" w14:textId="77777777" w:rsidR="004B77AE" w:rsidRDefault="004B77AE" w:rsidP="00604625">
            <w:pPr>
              <w:jc w:val="both"/>
              <w:rPr>
                <w:lang w:eastAsia="ar-SA"/>
              </w:rPr>
            </w:pPr>
            <w:r>
              <w:rPr>
                <w:lang w:eastAsia="ar-SA"/>
              </w:rPr>
              <w:t>Check human detection with outside image detection</w:t>
            </w:r>
          </w:p>
        </w:tc>
        <w:tc>
          <w:tcPr>
            <w:tcW w:w="2306" w:type="dxa"/>
            <w:tcBorders>
              <w:top w:val="single" w:sz="4" w:space="0" w:color="auto"/>
              <w:left w:val="single" w:sz="4" w:space="0" w:color="auto"/>
              <w:bottom w:val="single" w:sz="4" w:space="0" w:color="auto"/>
              <w:right w:val="single" w:sz="4" w:space="0" w:color="auto"/>
            </w:tcBorders>
          </w:tcPr>
          <w:p w14:paraId="445588F1" w14:textId="77777777" w:rsidR="004B77AE" w:rsidRDefault="004B77AE" w:rsidP="00604625">
            <w:pPr>
              <w:jc w:val="both"/>
              <w:rPr>
                <w:lang w:eastAsia="ar-SA"/>
              </w:rPr>
            </w:pPr>
            <w:r>
              <w:rPr>
                <w:lang w:eastAsia="ar-SA"/>
              </w:rPr>
              <w:t>Image: clear_image.jpg</w:t>
            </w:r>
          </w:p>
          <w:p w14:paraId="2073580D" w14:textId="77777777" w:rsidR="004B77AE" w:rsidRDefault="004B77AE" w:rsidP="00604625">
            <w:pPr>
              <w:jc w:val="both"/>
              <w:rPr>
                <w:lang w:eastAsia="ar-SA"/>
              </w:rPr>
            </w:pPr>
            <w:r>
              <w:rPr>
                <w:lang w:eastAsia="ar-SA"/>
              </w:rPr>
              <w:t>Coordinates: (-10, 50, 150, 150)</w:t>
            </w:r>
          </w:p>
        </w:tc>
        <w:tc>
          <w:tcPr>
            <w:tcW w:w="1932" w:type="dxa"/>
            <w:tcBorders>
              <w:top w:val="single" w:sz="4" w:space="0" w:color="auto"/>
              <w:left w:val="single" w:sz="4" w:space="0" w:color="auto"/>
              <w:bottom w:val="single" w:sz="4" w:space="0" w:color="auto"/>
              <w:right w:val="single" w:sz="4" w:space="0" w:color="auto"/>
            </w:tcBorders>
          </w:tcPr>
          <w:p w14:paraId="04059DAE" w14:textId="77777777" w:rsidR="004B77AE" w:rsidRDefault="004B77AE" w:rsidP="00604625">
            <w:pPr>
              <w:jc w:val="both"/>
              <w:rPr>
                <w:lang w:eastAsia="ar-SA"/>
              </w:rPr>
            </w:pPr>
            <w:r>
              <w:rPr>
                <w:lang w:eastAsia="ar-SA"/>
              </w:rPr>
              <w:t>Displays error message</w:t>
            </w:r>
          </w:p>
        </w:tc>
        <w:tc>
          <w:tcPr>
            <w:tcW w:w="1843" w:type="dxa"/>
            <w:tcBorders>
              <w:top w:val="single" w:sz="4" w:space="0" w:color="auto"/>
              <w:left w:val="single" w:sz="4" w:space="0" w:color="auto"/>
              <w:bottom w:val="single" w:sz="4" w:space="0" w:color="auto"/>
              <w:right w:val="single" w:sz="4" w:space="0" w:color="auto"/>
            </w:tcBorders>
          </w:tcPr>
          <w:p w14:paraId="667EBD1A" w14:textId="77777777" w:rsidR="004B77AE" w:rsidRDefault="004B77AE" w:rsidP="00604625">
            <w:pPr>
              <w:jc w:val="both"/>
              <w:rPr>
                <w:lang w:eastAsia="ar-SA"/>
              </w:rPr>
            </w:pPr>
            <w:r>
              <w:rPr>
                <w:lang w:eastAsia="ar-SA"/>
              </w:rPr>
              <w:t>Pass</w:t>
            </w:r>
          </w:p>
        </w:tc>
      </w:tr>
    </w:tbl>
    <w:p w14:paraId="7ED3F92C" w14:textId="77777777" w:rsidR="004B77AE" w:rsidRDefault="004B77AE" w:rsidP="004B77AE">
      <w:pPr>
        <w:spacing w:line="360" w:lineRule="auto"/>
        <w:jc w:val="both"/>
      </w:pPr>
    </w:p>
    <w:p w14:paraId="250B17C1" w14:textId="77AFE497" w:rsidR="004B77AE" w:rsidRPr="0031769B" w:rsidRDefault="0031769B" w:rsidP="0031769B">
      <w:pPr>
        <w:pStyle w:val="Heading2"/>
        <w:rPr>
          <w:sz w:val="28"/>
          <w:szCs w:val="36"/>
        </w:rPr>
      </w:pPr>
      <w:bookmarkStart w:id="533" w:name="_Toc167959167"/>
      <w:r w:rsidRPr="0031769B">
        <w:rPr>
          <w:sz w:val="28"/>
          <w:szCs w:val="36"/>
        </w:rPr>
        <w:t>7.5 Integrati</w:t>
      </w:r>
      <w:r w:rsidR="00B54AFD">
        <w:rPr>
          <w:sz w:val="28"/>
          <w:szCs w:val="36"/>
        </w:rPr>
        <w:t>on</w:t>
      </w:r>
      <w:r w:rsidRPr="0031769B">
        <w:rPr>
          <w:sz w:val="28"/>
          <w:szCs w:val="36"/>
        </w:rPr>
        <w:t xml:space="preserve"> Testing</w:t>
      </w:r>
      <w:bookmarkEnd w:id="533"/>
    </w:p>
    <w:p w14:paraId="4DB49A60" w14:textId="77777777" w:rsidR="0031769B" w:rsidRDefault="0031769B" w:rsidP="004B77AE">
      <w:pPr>
        <w:jc w:val="both"/>
        <w:rPr>
          <w:b/>
        </w:rPr>
      </w:pPr>
      <w:bookmarkStart w:id="534" w:name="_42ddq1a" w:colFirst="0" w:colLast="0"/>
      <w:bookmarkEnd w:id="534"/>
    </w:p>
    <w:p w14:paraId="17D6AA26" w14:textId="5B2FA407" w:rsidR="004B77AE" w:rsidRDefault="004B77AE" w:rsidP="004B77AE">
      <w:pPr>
        <w:jc w:val="both"/>
      </w:pPr>
      <w:r>
        <w:rPr>
          <w:b/>
        </w:rPr>
        <w:t>Integration</w:t>
      </w:r>
      <w:r w:rsidRPr="00E95C5B">
        <w:rPr>
          <w:b/>
        </w:rPr>
        <w:t xml:space="preserve"> Test </w:t>
      </w:r>
      <w:r>
        <w:rPr>
          <w:b/>
        </w:rPr>
        <w:t>1</w:t>
      </w:r>
      <w:r w:rsidRPr="00E95C5B">
        <w:rPr>
          <w:b/>
        </w:rPr>
        <w:t>:</w:t>
      </w:r>
      <w:r>
        <w:t xml:space="preserve"> IoT Device Communication with Web Server</w:t>
      </w:r>
    </w:p>
    <w:p w14:paraId="214A2A21" w14:textId="77777777" w:rsidR="004B77AE" w:rsidRDefault="004B77AE" w:rsidP="004B77AE">
      <w:pPr>
        <w:jc w:val="both"/>
      </w:pPr>
      <w:r>
        <w:rPr>
          <w:b/>
        </w:rPr>
        <w:t>Objective</w:t>
      </w:r>
      <w:r w:rsidRPr="00E95C5B">
        <w:rPr>
          <w:b/>
        </w:rPr>
        <w:t>:</w:t>
      </w:r>
      <w:r>
        <w:t xml:space="preserve"> Verify that IoT devices (e.g., Raspberry Pi) can communicate with web server to send occupancy status and receive commands.</w:t>
      </w:r>
    </w:p>
    <w:p w14:paraId="353F01EA" w14:textId="77777777" w:rsidR="004B77AE" w:rsidRDefault="004B77AE" w:rsidP="004B77AE">
      <w:pPr>
        <w:jc w:val="both"/>
      </w:pPr>
      <w:r>
        <w:rPr>
          <w:b/>
        </w:rPr>
        <w:t>Methods Used</w:t>
      </w:r>
      <w:r w:rsidRPr="00E95C5B">
        <w:rPr>
          <w:b/>
        </w:rPr>
        <w:t>:</w:t>
      </w:r>
      <w:r>
        <w:t xml:space="preserve"> REST API calls</w:t>
      </w:r>
    </w:p>
    <w:p w14:paraId="4D394440"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306"/>
        <w:gridCol w:w="1932"/>
        <w:gridCol w:w="1843"/>
      </w:tblGrid>
      <w:tr w:rsidR="004B77AE" w14:paraId="568EED6A"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28FC27B7"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6C8C5080" w14:textId="77777777" w:rsidR="004B77AE" w:rsidRDefault="004B77AE" w:rsidP="00604625">
            <w:pPr>
              <w:pStyle w:val="Default"/>
              <w:jc w:val="both"/>
              <w:rPr>
                <w:sz w:val="23"/>
                <w:szCs w:val="23"/>
              </w:rPr>
            </w:pPr>
            <w:r>
              <w:rPr>
                <w:b/>
                <w:bCs/>
                <w:sz w:val="23"/>
                <w:szCs w:val="23"/>
              </w:rPr>
              <w:t xml:space="preserve">Test case/Test script </w:t>
            </w:r>
          </w:p>
          <w:p w14:paraId="5DF9211B" w14:textId="77777777" w:rsidR="004B77AE" w:rsidRDefault="004B77AE" w:rsidP="00604625">
            <w:pPr>
              <w:jc w:val="both"/>
              <w:rPr>
                <w:lang w:eastAsia="ar-SA"/>
              </w:rPr>
            </w:pPr>
          </w:p>
        </w:tc>
        <w:tc>
          <w:tcPr>
            <w:tcW w:w="2306" w:type="dxa"/>
            <w:tcBorders>
              <w:top w:val="single" w:sz="4" w:space="0" w:color="auto"/>
              <w:left w:val="single" w:sz="4" w:space="0" w:color="auto"/>
              <w:bottom w:val="single" w:sz="4" w:space="0" w:color="auto"/>
              <w:right w:val="single" w:sz="4" w:space="0" w:color="auto"/>
            </w:tcBorders>
          </w:tcPr>
          <w:p w14:paraId="3977E426" w14:textId="77777777" w:rsidR="004B77AE" w:rsidRDefault="004B77AE" w:rsidP="00604625">
            <w:pPr>
              <w:pStyle w:val="Default"/>
              <w:jc w:val="both"/>
              <w:rPr>
                <w:sz w:val="23"/>
                <w:szCs w:val="23"/>
              </w:rPr>
            </w:pPr>
            <w:r>
              <w:rPr>
                <w:b/>
                <w:bCs/>
                <w:sz w:val="23"/>
                <w:szCs w:val="23"/>
              </w:rPr>
              <w:t xml:space="preserve">Components Involved </w:t>
            </w:r>
          </w:p>
          <w:p w14:paraId="47784964" w14:textId="77777777" w:rsidR="004B77AE" w:rsidRDefault="004B77AE" w:rsidP="00604625">
            <w:pPr>
              <w:jc w:val="both"/>
              <w:rPr>
                <w:lang w:eastAsia="ar-SA"/>
              </w:rPr>
            </w:pPr>
          </w:p>
        </w:tc>
        <w:tc>
          <w:tcPr>
            <w:tcW w:w="1932" w:type="dxa"/>
            <w:tcBorders>
              <w:top w:val="single" w:sz="4" w:space="0" w:color="auto"/>
              <w:left w:val="single" w:sz="4" w:space="0" w:color="auto"/>
              <w:bottom w:val="single" w:sz="4" w:space="0" w:color="auto"/>
              <w:right w:val="single" w:sz="4" w:space="0" w:color="auto"/>
            </w:tcBorders>
          </w:tcPr>
          <w:p w14:paraId="6CA45505" w14:textId="77777777" w:rsidR="004B77AE" w:rsidRDefault="004B77AE" w:rsidP="00604625">
            <w:pPr>
              <w:pStyle w:val="Default"/>
              <w:jc w:val="both"/>
              <w:rPr>
                <w:sz w:val="23"/>
                <w:szCs w:val="23"/>
              </w:rPr>
            </w:pPr>
            <w:r>
              <w:rPr>
                <w:b/>
                <w:bCs/>
                <w:sz w:val="23"/>
                <w:szCs w:val="23"/>
              </w:rPr>
              <w:t xml:space="preserve">Expected result </w:t>
            </w:r>
          </w:p>
          <w:p w14:paraId="775E9CE5"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03B5F59B" w14:textId="77777777" w:rsidR="004B77AE" w:rsidRDefault="004B77AE" w:rsidP="00604625">
            <w:pPr>
              <w:pStyle w:val="Default"/>
              <w:jc w:val="both"/>
              <w:rPr>
                <w:sz w:val="23"/>
                <w:szCs w:val="23"/>
              </w:rPr>
            </w:pPr>
            <w:r>
              <w:rPr>
                <w:b/>
                <w:bCs/>
                <w:sz w:val="23"/>
                <w:szCs w:val="23"/>
              </w:rPr>
              <w:t xml:space="preserve">Result </w:t>
            </w:r>
          </w:p>
          <w:p w14:paraId="769BEAE3" w14:textId="77777777" w:rsidR="004B77AE" w:rsidRDefault="004B77AE" w:rsidP="00604625">
            <w:pPr>
              <w:jc w:val="both"/>
              <w:rPr>
                <w:lang w:eastAsia="ar-SA"/>
              </w:rPr>
            </w:pPr>
          </w:p>
        </w:tc>
      </w:tr>
      <w:tr w:rsidR="004B77AE" w14:paraId="75C15BA7" w14:textId="77777777" w:rsidTr="00604625">
        <w:tc>
          <w:tcPr>
            <w:tcW w:w="570" w:type="dxa"/>
            <w:tcBorders>
              <w:top w:val="single" w:sz="4" w:space="0" w:color="auto"/>
              <w:left w:val="single" w:sz="4" w:space="0" w:color="auto"/>
              <w:bottom w:val="single" w:sz="4" w:space="0" w:color="auto"/>
              <w:right w:val="single" w:sz="4" w:space="0" w:color="auto"/>
            </w:tcBorders>
          </w:tcPr>
          <w:p w14:paraId="4436EB87" w14:textId="77777777" w:rsidR="004B77AE" w:rsidRDefault="004B77AE" w:rsidP="00604625">
            <w:pPr>
              <w:jc w:val="both"/>
              <w:rPr>
                <w:lang w:eastAsia="ar-SA"/>
              </w:rPr>
            </w:pPr>
            <w:r>
              <w:rPr>
                <w:lang w:eastAsia="ar-SA"/>
              </w:rPr>
              <w:t>1</w:t>
            </w:r>
          </w:p>
          <w:p w14:paraId="09F662BA"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4C363463" w14:textId="77777777" w:rsidR="004B77AE" w:rsidRDefault="004B77AE" w:rsidP="00604625">
            <w:pPr>
              <w:jc w:val="both"/>
              <w:rPr>
                <w:lang w:eastAsia="ar-SA"/>
              </w:rPr>
            </w:pPr>
            <w:r>
              <w:rPr>
                <w:lang w:eastAsia="ar-SA"/>
              </w:rPr>
              <w:t>Send occupancy status from IoT device to web server</w:t>
            </w:r>
          </w:p>
        </w:tc>
        <w:tc>
          <w:tcPr>
            <w:tcW w:w="2306" w:type="dxa"/>
            <w:tcBorders>
              <w:top w:val="single" w:sz="4" w:space="0" w:color="auto"/>
              <w:left w:val="single" w:sz="4" w:space="0" w:color="auto"/>
              <w:bottom w:val="single" w:sz="4" w:space="0" w:color="auto"/>
              <w:right w:val="single" w:sz="4" w:space="0" w:color="auto"/>
            </w:tcBorders>
            <w:hideMark/>
          </w:tcPr>
          <w:p w14:paraId="5684AA5B" w14:textId="77777777" w:rsidR="004B77AE" w:rsidRDefault="004B77AE" w:rsidP="00604625">
            <w:pPr>
              <w:jc w:val="both"/>
              <w:rPr>
                <w:lang w:eastAsia="ar-SA"/>
              </w:rPr>
            </w:pPr>
            <w:r>
              <w:rPr>
                <w:lang w:eastAsia="ar-SA"/>
              </w:rPr>
              <w:t>Raspberry Pi, Web Server</w:t>
            </w:r>
          </w:p>
        </w:tc>
        <w:tc>
          <w:tcPr>
            <w:tcW w:w="1932" w:type="dxa"/>
            <w:tcBorders>
              <w:top w:val="single" w:sz="4" w:space="0" w:color="auto"/>
              <w:left w:val="single" w:sz="4" w:space="0" w:color="auto"/>
              <w:bottom w:val="single" w:sz="4" w:space="0" w:color="auto"/>
              <w:right w:val="single" w:sz="4" w:space="0" w:color="auto"/>
            </w:tcBorders>
            <w:hideMark/>
          </w:tcPr>
          <w:p w14:paraId="3A885095" w14:textId="77777777" w:rsidR="004B77AE" w:rsidRDefault="004B77AE" w:rsidP="00604625">
            <w:pPr>
              <w:jc w:val="both"/>
              <w:rPr>
                <w:lang w:eastAsia="ar-SA"/>
              </w:rPr>
            </w:pPr>
            <w:r>
              <w:rPr>
                <w:lang w:eastAsia="ar-SA"/>
              </w:rPr>
              <w:t>Server receives and logs occupancy status</w:t>
            </w:r>
          </w:p>
        </w:tc>
        <w:tc>
          <w:tcPr>
            <w:tcW w:w="1843" w:type="dxa"/>
            <w:tcBorders>
              <w:top w:val="single" w:sz="4" w:space="0" w:color="auto"/>
              <w:left w:val="single" w:sz="4" w:space="0" w:color="auto"/>
              <w:bottom w:val="single" w:sz="4" w:space="0" w:color="auto"/>
              <w:right w:val="single" w:sz="4" w:space="0" w:color="auto"/>
            </w:tcBorders>
            <w:hideMark/>
          </w:tcPr>
          <w:p w14:paraId="1A8830B5" w14:textId="77777777" w:rsidR="004B77AE" w:rsidRDefault="004B77AE" w:rsidP="00604625">
            <w:pPr>
              <w:jc w:val="both"/>
              <w:rPr>
                <w:lang w:eastAsia="ar-SA"/>
              </w:rPr>
            </w:pPr>
            <w:r>
              <w:rPr>
                <w:lang w:eastAsia="ar-SA"/>
              </w:rPr>
              <w:t>Pass</w:t>
            </w:r>
          </w:p>
        </w:tc>
      </w:tr>
      <w:tr w:rsidR="004B77AE" w14:paraId="606649BC"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15E615F3"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36E4BD8E" w14:textId="77777777" w:rsidR="004B77AE" w:rsidRDefault="004B77AE" w:rsidP="00604625">
            <w:pPr>
              <w:jc w:val="both"/>
              <w:rPr>
                <w:lang w:eastAsia="ar-SA"/>
              </w:rPr>
            </w:pPr>
            <w:r>
              <w:rPr>
                <w:lang w:eastAsia="ar-SA"/>
              </w:rPr>
              <w:t>Web server sends command to IoT device based on occupancy status</w:t>
            </w:r>
          </w:p>
        </w:tc>
        <w:tc>
          <w:tcPr>
            <w:tcW w:w="2306" w:type="dxa"/>
            <w:tcBorders>
              <w:top w:val="single" w:sz="4" w:space="0" w:color="auto"/>
              <w:left w:val="single" w:sz="4" w:space="0" w:color="auto"/>
              <w:bottom w:val="single" w:sz="4" w:space="0" w:color="auto"/>
              <w:right w:val="single" w:sz="4" w:space="0" w:color="auto"/>
            </w:tcBorders>
            <w:hideMark/>
          </w:tcPr>
          <w:p w14:paraId="0048C5DC" w14:textId="77777777" w:rsidR="004B77AE" w:rsidRDefault="004B77AE" w:rsidP="00604625">
            <w:pPr>
              <w:jc w:val="both"/>
              <w:rPr>
                <w:lang w:eastAsia="ar-SA"/>
              </w:rPr>
            </w:pPr>
            <w:r>
              <w:rPr>
                <w:lang w:eastAsia="ar-SA"/>
              </w:rPr>
              <w:t>Web Server, Raspberry Pi</w:t>
            </w:r>
          </w:p>
        </w:tc>
        <w:tc>
          <w:tcPr>
            <w:tcW w:w="1932" w:type="dxa"/>
            <w:tcBorders>
              <w:top w:val="single" w:sz="4" w:space="0" w:color="auto"/>
              <w:left w:val="single" w:sz="4" w:space="0" w:color="auto"/>
              <w:bottom w:val="single" w:sz="4" w:space="0" w:color="auto"/>
              <w:right w:val="single" w:sz="4" w:space="0" w:color="auto"/>
            </w:tcBorders>
          </w:tcPr>
          <w:p w14:paraId="02DB312A" w14:textId="77777777" w:rsidR="004B77AE" w:rsidRDefault="004B77AE" w:rsidP="00604625">
            <w:pPr>
              <w:jc w:val="both"/>
              <w:rPr>
                <w:lang w:eastAsia="ar-SA"/>
              </w:rPr>
            </w:pPr>
            <w:r>
              <w:rPr>
                <w:lang w:eastAsia="ar-SA"/>
              </w:rPr>
              <w:t>IoT devices command and executes action (e.g., turns on light)</w:t>
            </w:r>
          </w:p>
        </w:tc>
        <w:tc>
          <w:tcPr>
            <w:tcW w:w="1843" w:type="dxa"/>
            <w:tcBorders>
              <w:top w:val="single" w:sz="4" w:space="0" w:color="auto"/>
              <w:left w:val="single" w:sz="4" w:space="0" w:color="auto"/>
              <w:bottom w:val="single" w:sz="4" w:space="0" w:color="auto"/>
              <w:right w:val="single" w:sz="4" w:space="0" w:color="auto"/>
            </w:tcBorders>
            <w:hideMark/>
          </w:tcPr>
          <w:p w14:paraId="2DF9BA21" w14:textId="77777777" w:rsidR="004B77AE" w:rsidRDefault="004B77AE" w:rsidP="00604625">
            <w:pPr>
              <w:jc w:val="both"/>
              <w:rPr>
                <w:lang w:eastAsia="ar-SA"/>
              </w:rPr>
            </w:pPr>
            <w:r>
              <w:rPr>
                <w:lang w:eastAsia="ar-SA"/>
              </w:rPr>
              <w:t>Pass</w:t>
            </w:r>
          </w:p>
        </w:tc>
      </w:tr>
    </w:tbl>
    <w:p w14:paraId="4F278F5E" w14:textId="77777777" w:rsidR="004B77AE" w:rsidRDefault="004B77AE" w:rsidP="004B77AE">
      <w:pPr>
        <w:spacing w:line="360" w:lineRule="auto"/>
        <w:jc w:val="both"/>
      </w:pPr>
    </w:p>
    <w:p w14:paraId="3BB3F80B" w14:textId="77777777" w:rsidR="004B77AE" w:rsidRDefault="004B77AE" w:rsidP="004B77AE">
      <w:pPr>
        <w:jc w:val="both"/>
      </w:pPr>
      <w:r>
        <w:rPr>
          <w:b/>
        </w:rPr>
        <w:t>Integration</w:t>
      </w:r>
      <w:r w:rsidRPr="00E95C5B">
        <w:rPr>
          <w:b/>
        </w:rPr>
        <w:t xml:space="preserve"> Test </w:t>
      </w:r>
      <w:r>
        <w:rPr>
          <w:b/>
        </w:rPr>
        <w:t>2</w:t>
      </w:r>
      <w:r w:rsidRPr="00E95C5B">
        <w:rPr>
          <w:b/>
        </w:rPr>
        <w:t>:</w:t>
      </w:r>
      <w:r>
        <w:t xml:space="preserve"> Image Processing and ROI Creation</w:t>
      </w:r>
    </w:p>
    <w:p w14:paraId="023F913F" w14:textId="77777777" w:rsidR="004B77AE" w:rsidRDefault="004B77AE" w:rsidP="004B77AE">
      <w:pPr>
        <w:jc w:val="both"/>
      </w:pPr>
      <w:r>
        <w:rPr>
          <w:b/>
        </w:rPr>
        <w:t>Objective</w:t>
      </w:r>
      <w:r w:rsidRPr="00E95C5B">
        <w:rPr>
          <w:b/>
        </w:rPr>
        <w:t>:</w:t>
      </w:r>
      <w:r>
        <w:t xml:space="preserve"> Ensure that images captured by the CCTV camera are correctly processed and regions of interest (ROI) are created via website.</w:t>
      </w:r>
    </w:p>
    <w:p w14:paraId="5BB3C9CB" w14:textId="77777777" w:rsidR="004B77AE" w:rsidRDefault="004B77AE" w:rsidP="004B77AE">
      <w:pPr>
        <w:jc w:val="both"/>
      </w:pPr>
      <w:r>
        <w:rPr>
          <w:b/>
        </w:rPr>
        <w:t>Methods Used</w:t>
      </w:r>
      <w:r w:rsidRPr="00E95C5B">
        <w:rPr>
          <w:b/>
        </w:rPr>
        <w:t>:</w:t>
      </w:r>
      <w:r>
        <w:t xml:space="preserve"> Image capture, HTTP POST requests, Flask API</w:t>
      </w:r>
    </w:p>
    <w:p w14:paraId="1B515B86"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306"/>
        <w:gridCol w:w="1932"/>
        <w:gridCol w:w="1843"/>
      </w:tblGrid>
      <w:tr w:rsidR="004B77AE" w14:paraId="605AAE1A"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1B30E7F1"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3E3ECE3C" w14:textId="77777777" w:rsidR="004B77AE" w:rsidRDefault="004B77AE" w:rsidP="00604625">
            <w:pPr>
              <w:pStyle w:val="Default"/>
              <w:jc w:val="both"/>
              <w:rPr>
                <w:sz w:val="23"/>
                <w:szCs w:val="23"/>
              </w:rPr>
            </w:pPr>
            <w:r>
              <w:rPr>
                <w:b/>
                <w:bCs/>
                <w:sz w:val="23"/>
                <w:szCs w:val="23"/>
              </w:rPr>
              <w:t xml:space="preserve">Test case/Test script </w:t>
            </w:r>
          </w:p>
          <w:p w14:paraId="0A7AAACB" w14:textId="77777777" w:rsidR="004B77AE" w:rsidRDefault="004B77AE" w:rsidP="00604625">
            <w:pPr>
              <w:jc w:val="both"/>
              <w:rPr>
                <w:lang w:eastAsia="ar-SA"/>
              </w:rPr>
            </w:pPr>
          </w:p>
        </w:tc>
        <w:tc>
          <w:tcPr>
            <w:tcW w:w="2306" w:type="dxa"/>
            <w:tcBorders>
              <w:top w:val="single" w:sz="4" w:space="0" w:color="auto"/>
              <w:left w:val="single" w:sz="4" w:space="0" w:color="auto"/>
              <w:bottom w:val="single" w:sz="4" w:space="0" w:color="auto"/>
              <w:right w:val="single" w:sz="4" w:space="0" w:color="auto"/>
            </w:tcBorders>
          </w:tcPr>
          <w:p w14:paraId="1EF6DCCE" w14:textId="77777777" w:rsidR="004B77AE" w:rsidRDefault="004B77AE" w:rsidP="00604625">
            <w:pPr>
              <w:pStyle w:val="Default"/>
              <w:jc w:val="both"/>
              <w:rPr>
                <w:sz w:val="23"/>
                <w:szCs w:val="23"/>
              </w:rPr>
            </w:pPr>
            <w:r>
              <w:rPr>
                <w:b/>
                <w:bCs/>
                <w:sz w:val="23"/>
                <w:szCs w:val="23"/>
              </w:rPr>
              <w:t xml:space="preserve">Components Involved </w:t>
            </w:r>
          </w:p>
          <w:p w14:paraId="7F818101" w14:textId="77777777" w:rsidR="004B77AE" w:rsidRDefault="004B77AE" w:rsidP="00604625">
            <w:pPr>
              <w:jc w:val="both"/>
              <w:rPr>
                <w:lang w:eastAsia="ar-SA"/>
              </w:rPr>
            </w:pPr>
          </w:p>
        </w:tc>
        <w:tc>
          <w:tcPr>
            <w:tcW w:w="1932" w:type="dxa"/>
            <w:tcBorders>
              <w:top w:val="single" w:sz="4" w:space="0" w:color="auto"/>
              <w:left w:val="single" w:sz="4" w:space="0" w:color="auto"/>
              <w:bottom w:val="single" w:sz="4" w:space="0" w:color="auto"/>
              <w:right w:val="single" w:sz="4" w:space="0" w:color="auto"/>
            </w:tcBorders>
          </w:tcPr>
          <w:p w14:paraId="263F1015" w14:textId="77777777" w:rsidR="004B77AE" w:rsidRDefault="004B77AE" w:rsidP="00604625">
            <w:pPr>
              <w:pStyle w:val="Default"/>
              <w:jc w:val="both"/>
              <w:rPr>
                <w:sz w:val="23"/>
                <w:szCs w:val="23"/>
              </w:rPr>
            </w:pPr>
            <w:r>
              <w:rPr>
                <w:b/>
                <w:bCs/>
                <w:sz w:val="23"/>
                <w:szCs w:val="23"/>
              </w:rPr>
              <w:t xml:space="preserve">Expected result </w:t>
            </w:r>
          </w:p>
          <w:p w14:paraId="5C58ADE6"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51143A34" w14:textId="77777777" w:rsidR="004B77AE" w:rsidRDefault="004B77AE" w:rsidP="00604625">
            <w:pPr>
              <w:pStyle w:val="Default"/>
              <w:jc w:val="both"/>
              <w:rPr>
                <w:sz w:val="23"/>
                <w:szCs w:val="23"/>
              </w:rPr>
            </w:pPr>
            <w:r>
              <w:rPr>
                <w:b/>
                <w:bCs/>
                <w:sz w:val="23"/>
                <w:szCs w:val="23"/>
              </w:rPr>
              <w:t xml:space="preserve">Result </w:t>
            </w:r>
          </w:p>
          <w:p w14:paraId="1009BB14" w14:textId="77777777" w:rsidR="004B77AE" w:rsidRDefault="004B77AE" w:rsidP="00604625">
            <w:pPr>
              <w:jc w:val="both"/>
              <w:rPr>
                <w:lang w:eastAsia="ar-SA"/>
              </w:rPr>
            </w:pPr>
          </w:p>
        </w:tc>
      </w:tr>
      <w:tr w:rsidR="004B77AE" w14:paraId="6766683F" w14:textId="77777777" w:rsidTr="00604625">
        <w:tc>
          <w:tcPr>
            <w:tcW w:w="570" w:type="dxa"/>
            <w:tcBorders>
              <w:top w:val="single" w:sz="4" w:space="0" w:color="auto"/>
              <w:left w:val="single" w:sz="4" w:space="0" w:color="auto"/>
              <w:bottom w:val="single" w:sz="4" w:space="0" w:color="auto"/>
              <w:right w:val="single" w:sz="4" w:space="0" w:color="auto"/>
            </w:tcBorders>
          </w:tcPr>
          <w:p w14:paraId="11D6125C" w14:textId="77777777" w:rsidR="004B77AE" w:rsidRDefault="004B77AE" w:rsidP="00604625">
            <w:pPr>
              <w:jc w:val="both"/>
              <w:rPr>
                <w:lang w:eastAsia="ar-SA"/>
              </w:rPr>
            </w:pPr>
            <w:r>
              <w:rPr>
                <w:lang w:eastAsia="ar-SA"/>
              </w:rPr>
              <w:t>1</w:t>
            </w:r>
          </w:p>
          <w:p w14:paraId="5C8B1103"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5E1885C4" w14:textId="77777777" w:rsidR="004B77AE" w:rsidRDefault="004B77AE" w:rsidP="00604625">
            <w:pPr>
              <w:jc w:val="both"/>
              <w:rPr>
                <w:lang w:eastAsia="ar-SA"/>
              </w:rPr>
            </w:pPr>
            <w:r>
              <w:rPr>
                <w:lang w:eastAsia="ar-SA"/>
              </w:rPr>
              <w:t>Capture image and send to Flask server for processing</w:t>
            </w:r>
          </w:p>
        </w:tc>
        <w:tc>
          <w:tcPr>
            <w:tcW w:w="2306" w:type="dxa"/>
            <w:tcBorders>
              <w:top w:val="single" w:sz="4" w:space="0" w:color="auto"/>
              <w:left w:val="single" w:sz="4" w:space="0" w:color="auto"/>
              <w:bottom w:val="single" w:sz="4" w:space="0" w:color="auto"/>
              <w:right w:val="single" w:sz="4" w:space="0" w:color="auto"/>
            </w:tcBorders>
            <w:hideMark/>
          </w:tcPr>
          <w:p w14:paraId="6DD09CB2" w14:textId="77777777" w:rsidR="004B77AE" w:rsidRDefault="004B77AE" w:rsidP="00604625">
            <w:pPr>
              <w:jc w:val="both"/>
              <w:rPr>
                <w:lang w:eastAsia="ar-SA"/>
              </w:rPr>
            </w:pPr>
            <w:r>
              <w:rPr>
                <w:lang w:eastAsia="ar-SA"/>
              </w:rPr>
              <w:t>CCTV Camera, Flask Server</w:t>
            </w:r>
          </w:p>
        </w:tc>
        <w:tc>
          <w:tcPr>
            <w:tcW w:w="1932" w:type="dxa"/>
            <w:tcBorders>
              <w:top w:val="single" w:sz="4" w:space="0" w:color="auto"/>
              <w:left w:val="single" w:sz="4" w:space="0" w:color="auto"/>
              <w:bottom w:val="single" w:sz="4" w:space="0" w:color="auto"/>
              <w:right w:val="single" w:sz="4" w:space="0" w:color="auto"/>
            </w:tcBorders>
            <w:hideMark/>
          </w:tcPr>
          <w:p w14:paraId="77185976" w14:textId="77777777" w:rsidR="004B77AE" w:rsidRDefault="004B77AE" w:rsidP="00604625">
            <w:pPr>
              <w:jc w:val="both"/>
              <w:rPr>
                <w:lang w:eastAsia="ar-SA"/>
              </w:rPr>
            </w:pPr>
            <w:r>
              <w:rPr>
                <w:lang w:eastAsia="ar-SA"/>
              </w:rPr>
              <w:t>Image received and processed, ROI data returned</w:t>
            </w:r>
          </w:p>
        </w:tc>
        <w:tc>
          <w:tcPr>
            <w:tcW w:w="1843" w:type="dxa"/>
            <w:tcBorders>
              <w:top w:val="single" w:sz="4" w:space="0" w:color="auto"/>
              <w:left w:val="single" w:sz="4" w:space="0" w:color="auto"/>
              <w:bottom w:val="single" w:sz="4" w:space="0" w:color="auto"/>
              <w:right w:val="single" w:sz="4" w:space="0" w:color="auto"/>
            </w:tcBorders>
            <w:hideMark/>
          </w:tcPr>
          <w:p w14:paraId="7C2D0D5B" w14:textId="77777777" w:rsidR="004B77AE" w:rsidRDefault="004B77AE" w:rsidP="00604625">
            <w:pPr>
              <w:jc w:val="both"/>
              <w:rPr>
                <w:lang w:eastAsia="ar-SA"/>
              </w:rPr>
            </w:pPr>
            <w:r>
              <w:rPr>
                <w:lang w:eastAsia="ar-SA"/>
              </w:rPr>
              <w:t>Pass</w:t>
            </w:r>
          </w:p>
        </w:tc>
      </w:tr>
      <w:tr w:rsidR="004B77AE" w14:paraId="77F5E1DE"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5EBA3365"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285282DC" w14:textId="77777777" w:rsidR="004B77AE" w:rsidRDefault="004B77AE" w:rsidP="00604625">
            <w:pPr>
              <w:jc w:val="both"/>
              <w:rPr>
                <w:lang w:eastAsia="ar-SA"/>
              </w:rPr>
            </w:pPr>
            <w:r>
              <w:rPr>
                <w:lang w:eastAsia="ar-SA"/>
              </w:rPr>
              <w:t>Create ROI via web portal and verify it is stored in the database</w:t>
            </w:r>
          </w:p>
        </w:tc>
        <w:tc>
          <w:tcPr>
            <w:tcW w:w="2306" w:type="dxa"/>
            <w:tcBorders>
              <w:top w:val="single" w:sz="4" w:space="0" w:color="auto"/>
              <w:left w:val="single" w:sz="4" w:space="0" w:color="auto"/>
              <w:bottom w:val="single" w:sz="4" w:space="0" w:color="auto"/>
              <w:right w:val="single" w:sz="4" w:space="0" w:color="auto"/>
            </w:tcBorders>
            <w:hideMark/>
          </w:tcPr>
          <w:p w14:paraId="0072EB3F" w14:textId="77777777" w:rsidR="004B77AE" w:rsidRDefault="004B77AE" w:rsidP="00604625">
            <w:pPr>
              <w:jc w:val="both"/>
              <w:rPr>
                <w:lang w:eastAsia="ar-SA"/>
              </w:rPr>
            </w:pPr>
            <w:r>
              <w:rPr>
                <w:lang w:eastAsia="ar-SA"/>
              </w:rPr>
              <w:t>Website, Database (MSSQL)</w:t>
            </w:r>
          </w:p>
        </w:tc>
        <w:tc>
          <w:tcPr>
            <w:tcW w:w="1932" w:type="dxa"/>
            <w:tcBorders>
              <w:top w:val="single" w:sz="4" w:space="0" w:color="auto"/>
              <w:left w:val="single" w:sz="4" w:space="0" w:color="auto"/>
              <w:bottom w:val="single" w:sz="4" w:space="0" w:color="auto"/>
              <w:right w:val="single" w:sz="4" w:space="0" w:color="auto"/>
            </w:tcBorders>
          </w:tcPr>
          <w:p w14:paraId="53B781A3" w14:textId="77777777" w:rsidR="004B77AE" w:rsidRDefault="004B77AE" w:rsidP="00604625">
            <w:pPr>
              <w:jc w:val="both"/>
              <w:rPr>
                <w:lang w:eastAsia="ar-SA"/>
              </w:rPr>
            </w:pPr>
            <w:r>
              <w:rPr>
                <w:lang w:eastAsia="ar-SA"/>
              </w:rPr>
              <w:t>ROI data saved and retrievable from database</w:t>
            </w:r>
          </w:p>
        </w:tc>
        <w:tc>
          <w:tcPr>
            <w:tcW w:w="1843" w:type="dxa"/>
            <w:tcBorders>
              <w:top w:val="single" w:sz="4" w:space="0" w:color="auto"/>
              <w:left w:val="single" w:sz="4" w:space="0" w:color="auto"/>
              <w:bottom w:val="single" w:sz="4" w:space="0" w:color="auto"/>
              <w:right w:val="single" w:sz="4" w:space="0" w:color="auto"/>
            </w:tcBorders>
            <w:hideMark/>
          </w:tcPr>
          <w:p w14:paraId="41F53B6F" w14:textId="77777777" w:rsidR="004B77AE" w:rsidRDefault="004B77AE" w:rsidP="00604625">
            <w:pPr>
              <w:jc w:val="both"/>
              <w:rPr>
                <w:lang w:eastAsia="ar-SA"/>
              </w:rPr>
            </w:pPr>
            <w:r>
              <w:rPr>
                <w:lang w:eastAsia="ar-SA"/>
              </w:rPr>
              <w:t>Pass</w:t>
            </w:r>
          </w:p>
        </w:tc>
      </w:tr>
    </w:tbl>
    <w:p w14:paraId="2EE70BF8" w14:textId="77777777" w:rsidR="004B77AE" w:rsidRDefault="004B77AE" w:rsidP="004B77AE">
      <w:pPr>
        <w:spacing w:line="360" w:lineRule="auto"/>
        <w:jc w:val="both"/>
      </w:pPr>
    </w:p>
    <w:p w14:paraId="70C2E88E" w14:textId="77777777" w:rsidR="004B77AE" w:rsidRDefault="004B77AE" w:rsidP="004B77AE">
      <w:pPr>
        <w:jc w:val="both"/>
      </w:pPr>
      <w:r>
        <w:rPr>
          <w:b/>
        </w:rPr>
        <w:lastRenderedPageBreak/>
        <w:t>Integration</w:t>
      </w:r>
      <w:r w:rsidRPr="00E95C5B">
        <w:rPr>
          <w:b/>
        </w:rPr>
        <w:t xml:space="preserve"> Test </w:t>
      </w:r>
      <w:r>
        <w:rPr>
          <w:b/>
        </w:rPr>
        <w:t>3</w:t>
      </w:r>
      <w:r w:rsidRPr="00E95C5B">
        <w:rPr>
          <w:b/>
        </w:rPr>
        <w:t>:</w:t>
      </w:r>
      <w:r>
        <w:t xml:space="preserve"> Data Transfer between Web Portal and Backend Database</w:t>
      </w:r>
    </w:p>
    <w:p w14:paraId="00608A06" w14:textId="77777777" w:rsidR="004B77AE" w:rsidRDefault="004B77AE" w:rsidP="004B77AE">
      <w:pPr>
        <w:jc w:val="both"/>
      </w:pPr>
      <w:r>
        <w:rPr>
          <w:b/>
        </w:rPr>
        <w:t>Objective</w:t>
      </w:r>
      <w:r w:rsidRPr="00E95C5B">
        <w:rPr>
          <w:b/>
        </w:rPr>
        <w:t>:</w:t>
      </w:r>
      <w:r>
        <w:t xml:space="preserve"> Ensure that usage data is accurately recorded in the database and displayed on the website.</w:t>
      </w:r>
    </w:p>
    <w:p w14:paraId="129BB42A" w14:textId="77777777" w:rsidR="004B77AE" w:rsidRDefault="004B77AE" w:rsidP="004B77AE">
      <w:pPr>
        <w:jc w:val="both"/>
      </w:pPr>
      <w:r>
        <w:rPr>
          <w:b/>
        </w:rPr>
        <w:t>Methods Used</w:t>
      </w:r>
      <w:r w:rsidRPr="00E95C5B">
        <w:rPr>
          <w:b/>
        </w:rPr>
        <w:t>:</w:t>
      </w:r>
      <w:r>
        <w:t xml:space="preserve"> RESTful APIs, Express</w:t>
      </w:r>
    </w:p>
    <w:p w14:paraId="7A5B7AA2"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306"/>
        <w:gridCol w:w="1932"/>
        <w:gridCol w:w="1843"/>
      </w:tblGrid>
      <w:tr w:rsidR="004B77AE" w14:paraId="696CC883"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227C9D15"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21A300D4" w14:textId="77777777" w:rsidR="004B77AE" w:rsidRDefault="004B77AE" w:rsidP="00604625">
            <w:pPr>
              <w:pStyle w:val="Default"/>
              <w:jc w:val="both"/>
              <w:rPr>
                <w:sz w:val="23"/>
                <w:szCs w:val="23"/>
              </w:rPr>
            </w:pPr>
            <w:r>
              <w:rPr>
                <w:b/>
                <w:bCs/>
                <w:sz w:val="23"/>
                <w:szCs w:val="23"/>
              </w:rPr>
              <w:t xml:space="preserve">Test case/Test script </w:t>
            </w:r>
          </w:p>
          <w:p w14:paraId="05638276" w14:textId="77777777" w:rsidR="004B77AE" w:rsidRDefault="004B77AE" w:rsidP="00604625">
            <w:pPr>
              <w:jc w:val="both"/>
              <w:rPr>
                <w:lang w:eastAsia="ar-SA"/>
              </w:rPr>
            </w:pPr>
          </w:p>
        </w:tc>
        <w:tc>
          <w:tcPr>
            <w:tcW w:w="2306" w:type="dxa"/>
            <w:tcBorders>
              <w:top w:val="single" w:sz="4" w:space="0" w:color="auto"/>
              <w:left w:val="single" w:sz="4" w:space="0" w:color="auto"/>
              <w:bottom w:val="single" w:sz="4" w:space="0" w:color="auto"/>
              <w:right w:val="single" w:sz="4" w:space="0" w:color="auto"/>
            </w:tcBorders>
          </w:tcPr>
          <w:p w14:paraId="55909A3E" w14:textId="77777777" w:rsidR="004B77AE" w:rsidRDefault="004B77AE" w:rsidP="00604625">
            <w:pPr>
              <w:pStyle w:val="Default"/>
              <w:jc w:val="both"/>
              <w:rPr>
                <w:sz w:val="23"/>
                <w:szCs w:val="23"/>
              </w:rPr>
            </w:pPr>
            <w:r>
              <w:rPr>
                <w:b/>
                <w:bCs/>
                <w:sz w:val="23"/>
                <w:szCs w:val="23"/>
              </w:rPr>
              <w:t xml:space="preserve">Components Involved </w:t>
            </w:r>
          </w:p>
          <w:p w14:paraId="277A3143" w14:textId="77777777" w:rsidR="004B77AE" w:rsidRDefault="004B77AE" w:rsidP="00604625">
            <w:pPr>
              <w:jc w:val="both"/>
              <w:rPr>
                <w:lang w:eastAsia="ar-SA"/>
              </w:rPr>
            </w:pPr>
          </w:p>
        </w:tc>
        <w:tc>
          <w:tcPr>
            <w:tcW w:w="1932" w:type="dxa"/>
            <w:tcBorders>
              <w:top w:val="single" w:sz="4" w:space="0" w:color="auto"/>
              <w:left w:val="single" w:sz="4" w:space="0" w:color="auto"/>
              <w:bottom w:val="single" w:sz="4" w:space="0" w:color="auto"/>
              <w:right w:val="single" w:sz="4" w:space="0" w:color="auto"/>
            </w:tcBorders>
          </w:tcPr>
          <w:p w14:paraId="15C0B108" w14:textId="77777777" w:rsidR="004B77AE" w:rsidRDefault="004B77AE" w:rsidP="00604625">
            <w:pPr>
              <w:pStyle w:val="Default"/>
              <w:jc w:val="both"/>
              <w:rPr>
                <w:sz w:val="23"/>
                <w:szCs w:val="23"/>
              </w:rPr>
            </w:pPr>
            <w:r>
              <w:rPr>
                <w:b/>
                <w:bCs/>
                <w:sz w:val="23"/>
                <w:szCs w:val="23"/>
              </w:rPr>
              <w:t xml:space="preserve">Expected result </w:t>
            </w:r>
          </w:p>
          <w:p w14:paraId="1C5443A5"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67B3CC35" w14:textId="77777777" w:rsidR="004B77AE" w:rsidRDefault="004B77AE" w:rsidP="00604625">
            <w:pPr>
              <w:pStyle w:val="Default"/>
              <w:jc w:val="both"/>
              <w:rPr>
                <w:sz w:val="23"/>
                <w:szCs w:val="23"/>
              </w:rPr>
            </w:pPr>
            <w:r>
              <w:rPr>
                <w:b/>
                <w:bCs/>
                <w:sz w:val="23"/>
                <w:szCs w:val="23"/>
              </w:rPr>
              <w:t xml:space="preserve">Result </w:t>
            </w:r>
          </w:p>
          <w:p w14:paraId="77AE0117" w14:textId="77777777" w:rsidR="004B77AE" w:rsidRDefault="004B77AE" w:rsidP="00604625">
            <w:pPr>
              <w:jc w:val="both"/>
              <w:rPr>
                <w:lang w:eastAsia="ar-SA"/>
              </w:rPr>
            </w:pPr>
          </w:p>
        </w:tc>
      </w:tr>
      <w:tr w:rsidR="004B77AE" w14:paraId="2DBD9685" w14:textId="77777777" w:rsidTr="00604625">
        <w:tc>
          <w:tcPr>
            <w:tcW w:w="570" w:type="dxa"/>
            <w:tcBorders>
              <w:top w:val="single" w:sz="4" w:space="0" w:color="auto"/>
              <w:left w:val="single" w:sz="4" w:space="0" w:color="auto"/>
              <w:bottom w:val="single" w:sz="4" w:space="0" w:color="auto"/>
              <w:right w:val="single" w:sz="4" w:space="0" w:color="auto"/>
            </w:tcBorders>
          </w:tcPr>
          <w:p w14:paraId="0D553EDB" w14:textId="77777777" w:rsidR="004B77AE" w:rsidRDefault="004B77AE" w:rsidP="00604625">
            <w:pPr>
              <w:jc w:val="both"/>
              <w:rPr>
                <w:lang w:eastAsia="ar-SA"/>
              </w:rPr>
            </w:pPr>
            <w:r>
              <w:rPr>
                <w:lang w:eastAsia="ar-SA"/>
              </w:rPr>
              <w:t>1</w:t>
            </w:r>
          </w:p>
          <w:p w14:paraId="1A59154D"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6692F839" w14:textId="77777777" w:rsidR="004B77AE" w:rsidRDefault="004B77AE" w:rsidP="00604625">
            <w:pPr>
              <w:jc w:val="both"/>
              <w:rPr>
                <w:lang w:eastAsia="ar-SA"/>
              </w:rPr>
            </w:pPr>
            <w:r>
              <w:rPr>
                <w:lang w:eastAsia="ar-SA"/>
              </w:rPr>
              <w:t>Log device usage data to database</w:t>
            </w:r>
          </w:p>
        </w:tc>
        <w:tc>
          <w:tcPr>
            <w:tcW w:w="2306" w:type="dxa"/>
            <w:tcBorders>
              <w:top w:val="single" w:sz="4" w:space="0" w:color="auto"/>
              <w:left w:val="single" w:sz="4" w:space="0" w:color="auto"/>
              <w:bottom w:val="single" w:sz="4" w:space="0" w:color="auto"/>
              <w:right w:val="single" w:sz="4" w:space="0" w:color="auto"/>
            </w:tcBorders>
            <w:hideMark/>
          </w:tcPr>
          <w:p w14:paraId="2F4986F6" w14:textId="77777777" w:rsidR="004B77AE" w:rsidRDefault="004B77AE" w:rsidP="00604625">
            <w:pPr>
              <w:jc w:val="both"/>
              <w:rPr>
                <w:lang w:eastAsia="ar-SA"/>
              </w:rPr>
            </w:pPr>
            <w:r>
              <w:rPr>
                <w:lang w:eastAsia="ar-SA"/>
              </w:rPr>
              <w:t>Web Server, Database (MSSQL)</w:t>
            </w:r>
          </w:p>
        </w:tc>
        <w:tc>
          <w:tcPr>
            <w:tcW w:w="1932" w:type="dxa"/>
            <w:tcBorders>
              <w:top w:val="single" w:sz="4" w:space="0" w:color="auto"/>
              <w:left w:val="single" w:sz="4" w:space="0" w:color="auto"/>
              <w:bottom w:val="single" w:sz="4" w:space="0" w:color="auto"/>
              <w:right w:val="single" w:sz="4" w:space="0" w:color="auto"/>
            </w:tcBorders>
            <w:hideMark/>
          </w:tcPr>
          <w:p w14:paraId="32CB668E" w14:textId="77777777" w:rsidR="004B77AE" w:rsidRDefault="004B77AE" w:rsidP="00604625">
            <w:pPr>
              <w:jc w:val="both"/>
              <w:rPr>
                <w:lang w:eastAsia="ar-SA"/>
              </w:rPr>
            </w:pPr>
            <w:r>
              <w:rPr>
                <w:lang w:eastAsia="ar-SA"/>
              </w:rPr>
              <w:t>Data is logged accurately and retrievable</w:t>
            </w:r>
          </w:p>
        </w:tc>
        <w:tc>
          <w:tcPr>
            <w:tcW w:w="1843" w:type="dxa"/>
            <w:tcBorders>
              <w:top w:val="single" w:sz="4" w:space="0" w:color="auto"/>
              <w:left w:val="single" w:sz="4" w:space="0" w:color="auto"/>
              <w:bottom w:val="single" w:sz="4" w:space="0" w:color="auto"/>
              <w:right w:val="single" w:sz="4" w:space="0" w:color="auto"/>
            </w:tcBorders>
            <w:hideMark/>
          </w:tcPr>
          <w:p w14:paraId="402A3199" w14:textId="77777777" w:rsidR="004B77AE" w:rsidRDefault="004B77AE" w:rsidP="00604625">
            <w:pPr>
              <w:jc w:val="both"/>
              <w:rPr>
                <w:lang w:eastAsia="ar-SA"/>
              </w:rPr>
            </w:pPr>
            <w:r>
              <w:rPr>
                <w:lang w:eastAsia="ar-SA"/>
              </w:rPr>
              <w:t>Pass</w:t>
            </w:r>
          </w:p>
        </w:tc>
      </w:tr>
      <w:tr w:rsidR="004B77AE" w14:paraId="4E4F4B1E"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5D444149"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1E89669D" w14:textId="77777777" w:rsidR="004B77AE" w:rsidRDefault="004B77AE" w:rsidP="00604625">
            <w:pPr>
              <w:jc w:val="both"/>
              <w:rPr>
                <w:lang w:eastAsia="ar-SA"/>
              </w:rPr>
            </w:pPr>
            <w:r>
              <w:rPr>
                <w:lang w:eastAsia="ar-SA"/>
              </w:rPr>
              <w:t>Display usage data on the website</w:t>
            </w:r>
          </w:p>
        </w:tc>
        <w:tc>
          <w:tcPr>
            <w:tcW w:w="2306" w:type="dxa"/>
            <w:tcBorders>
              <w:top w:val="single" w:sz="4" w:space="0" w:color="auto"/>
              <w:left w:val="single" w:sz="4" w:space="0" w:color="auto"/>
              <w:bottom w:val="single" w:sz="4" w:space="0" w:color="auto"/>
              <w:right w:val="single" w:sz="4" w:space="0" w:color="auto"/>
            </w:tcBorders>
            <w:hideMark/>
          </w:tcPr>
          <w:p w14:paraId="18324764" w14:textId="77777777" w:rsidR="004B77AE" w:rsidRDefault="004B77AE" w:rsidP="00604625">
            <w:pPr>
              <w:jc w:val="both"/>
              <w:rPr>
                <w:lang w:eastAsia="ar-SA"/>
              </w:rPr>
            </w:pPr>
            <w:r>
              <w:rPr>
                <w:lang w:eastAsia="ar-SA"/>
              </w:rPr>
              <w:t>Database (MSSQL), Web Portal</w:t>
            </w:r>
          </w:p>
        </w:tc>
        <w:tc>
          <w:tcPr>
            <w:tcW w:w="1932" w:type="dxa"/>
            <w:tcBorders>
              <w:top w:val="single" w:sz="4" w:space="0" w:color="auto"/>
              <w:left w:val="single" w:sz="4" w:space="0" w:color="auto"/>
              <w:bottom w:val="single" w:sz="4" w:space="0" w:color="auto"/>
              <w:right w:val="single" w:sz="4" w:space="0" w:color="auto"/>
            </w:tcBorders>
          </w:tcPr>
          <w:p w14:paraId="5BE97D33" w14:textId="77777777" w:rsidR="004B77AE" w:rsidRDefault="004B77AE" w:rsidP="00604625">
            <w:pPr>
              <w:jc w:val="both"/>
              <w:rPr>
                <w:lang w:eastAsia="ar-SA"/>
              </w:rPr>
            </w:pPr>
            <w:r>
              <w:rPr>
                <w:lang w:eastAsia="ar-SA"/>
              </w:rPr>
              <w:t>Usage data is displayed correctly on the web portal</w:t>
            </w:r>
          </w:p>
        </w:tc>
        <w:tc>
          <w:tcPr>
            <w:tcW w:w="1843" w:type="dxa"/>
            <w:tcBorders>
              <w:top w:val="single" w:sz="4" w:space="0" w:color="auto"/>
              <w:left w:val="single" w:sz="4" w:space="0" w:color="auto"/>
              <w:bottom w:val="single" w:sz="4" w:space="0" w:color="auto"/>
              <w:right w:val="single" w:sz="4" w:space="0" w:color="auto"/>
            </w:tcBorders>
            <w:hideMark/>
          </w:tcPr>
          <w:p w14:paraId="2774FE5F" w14:textId="77777777" w:rsidR="004B77AE" w:rsidRDefault="004B77AE" w:rsidP="00604625">
            <w:pPr>
              <w:jc w:val="both"/>
              <w:rPr>
                <w:lang w:eastAsia="ar-SA"/>
              </w:rPr>
            </w:pPr>
            <w:r>
              <w:rPr>
                <w:lang w:eastAsia="ar-SA"/>
              </w:rPr>
              <w:t>Pass</w:t>
            </w:r>
          </w:p>
        </w:tc>
      </w:tr>
    </w:tbl>
    <w:p w14:paraId="5301981C" w14:textId="77777777" w:rsidR="004B77AE" w:rsidRDefault="004B77AE" w:rsidP="004B77AE">
      <w:pPr>
        <w:spacing w:line="360" w:lineRule="auto"/>
        <w:jc w:val="both"/>
      </w:pPr>
    </w:p>
    <w:p w14:paraId="7F355EAF" w14:textId="77777777" w:rsidR="004B77AE" w:rsidRDefault="004B77AE" w:rsidP="004B77AE">
      <w:pPr>
        <w:jc w:val="both"/>
      </w:pPr>
      <w:r>
        <w:rPr>
          <w:b/>
        </w:rPr>
        <w:t>Integration</w:t>
      </w:r>
      <w:r w:rsidRPr="00E95C5B">
        <w:rPr>
          <w:b/>
        </w:rPr>
        <w:t xml:space="preserve"> Test </w:t>
      </w:r>
      <w:r>
        <w:rPr>
          <w:b/>
        </w:rPr>
        <w:t>4</w:t>
      </w:r>
      <w:r w:rsidRPr="00E95C5B">
        <w:rPr>
          <w:b/>
        </w:rPr>
        <w:t>:</w:t>
      </w:r>
      <w:r>
        <w:t xml:space="preserve"> Device Control Commands</w:t>
      </w:r>
    </w:p>
    <w:p w14:paraId="3D7E4AB9" w14:textId="77777777" w:rsidR="004B77AE" w:rsidRDefault="004B77AE" w:rsidP="004B77AE">
      <w:pPr>
        <w:jc w:val="both"/>
      </w:pPr>
      <w:r>
        <w:rPr>
          <w:b/>
        </w:rPr>
        <w:t>Objective</w:t>
      </w:r>
      <w:r w:rsidRPr="00E95C5B">
        <w:rPr>
          <w:b/>
        </w:rPr>
        <w:t>:</w:t>
      </w:r>
      <w:r>
        <w:t xml:space="preserve"> Ensure that commands issued from the website (e.g., turning devices on/off) are correctly executed by the IoT devices.</w:t>
      </w:r>
    </w:p>
    <w:p w14:paraId="31056B75" w14:textId="77777777" w:rsidR="004B77AE" w:rsidRDefault="004B77AE" w:rsidP="004B77AE">
      <w:pPr>
        <w:jc w:val="both"/>
      </w:pPr>
      <w:r>
        <w:rPr>
          <w:b/>
        </w:rPr>
        <w:t>Methods Used</w:t>
      </w:r>
      <w:r w:rsidRPr="00E95C5B">
        <w:rPr>
          <w:b/>
        </w:rPr>
        <w:t>:</w:t>
      </w:r>
      <w:r>
        <w:t xml:space="preserve"> HTTP Requests</w:t>
      </w:r>
    </w:p>
    <w:p w14:paraId="37F82F96" w14:textId="77777777" w:rsidR="004B77AE" w:rsidRDefault="004B77AE" w:rsidP="004B77AE">
      <w:pPr>
        <w:jc w:val="both"/>
      </w:pPr>
    </w:p>
    <w:tbl>
      <w:tblPr>
        <w:tblStyle w:val="TableGrid"/>
        <w:tblW w:w="0" w:type="auto"/>
        <w:tblInd w:w="108" w:type="dxa"/>
        <w:tblLook w:val="04A0" w:firstRow="1" w:lastRow="0" w:firstColumn="1" w:lastColumn="0" w:noHBand="0" w:noVBand="1"/>
      </w:tblPr>
      <w:tblGrid>
        <w:gridCol w:w="570"/>
        <w:gridCol w:w="2591"/>
        <w:gridCol w:w="2306"/>
        <w:gridCol w:w="1932"/>
        <w:gridCol w:w="1843"/>
      </w:tblGrid>
      <w:tr w:rsidR="004B77AE" w14:paraId="5C47F9C7" w14:textId="77777777" w:rsidTr="00604625">
        <w:trPr>
          <w:trHeight w:val="647"/>
        </w:trPr>
        <w:tc>
          <w:tcPr>
            <w:tcW w:w="570" w:type="dxa"/>
            <w:tcBorders>
              <w:top w:val="single" w:sz="4" w:space="0" w:color="auto"/>
              <w:left w:val="single" w:sz="4" w:space="0" w:color="auto"/>
              <w:bottom w:val="single" w:sz="4" w:space="0" w:color="auto"/>
              <w:right w:val="single" w:sz="4" w:space="0" w:color="auto"/>
            </w:tcBorders>
            <w:hideMark/>
          </w:tcPr>
          <w:p w14:paraId="47465D4A" w14:textId="77777777" w:rsidR="004B77AE" w:rsidRDefault="004B77AE" w:rsidP="00604625">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7175CAE1" w14:textId="77777777" w:rsidR="004B77AE" w:rsidRDefault="004B77AE" w:rsidP="00604625">
            <w:pPr>
              <w:pStyle w:val="Default"/>
              <w:jc w:val="both"/>
              <w:rPr>
                <w:sz w:val="23"/>
                <w:szCs w:val="23"/>
              </w:rPr>
            </w:pPr>
            <w:r>
              <w:rPr>
                <w:b/>
                <w:bCs/>
                <w:sz w:val="23"/>
                <w:szCs w:val="23"/>
              </w:rPr>
              <w:t xml:space="preserve">Test case/Test script </w:t>
            </w:r>
          </w:p>
          <w:p w14:paraId="4EF50243" w14:textId="77777777" w:rsidR="004B77AE" w:rsidRDefault="004B77AE" w:rsidP="00604625">
            <w:pPr>
              <w:jc w:val="both"/>
              <w:rPr>
                <w:lang w:eastAsia="ar-SA"/>
              </w:rPr>
            </w:pPr>
          </w:p>
        </w:tc>
        <w:tc>
          <w:tcPr>
            <w:tcW w:w="2306" w:type="dxa"/>
            <w:tcBorders>
              <w:top w:val="single" w:sz="4" w:space="0" w:color="auto"/>
              <w:left w:val="single" w:sz="4" w:space="0" w:color="auto"/>
              <w:bottom w:val="single" w:sz="4" w:space="0" w:color="auto"/>
              <w:right w:val="single" w:sz="4" w:space="0" w:color="auto"/>
            </w:tcBorders>
          </w:tcPr>
          <w:p w14:paraId="2864AD2B" w14:textId="77777777" w:rsidR="004B77AE" w:rsidRDefault="004B77AE" w:rsidP="00604625">
            <w:pPr>
              <w:pStyle w:val="Default"/>
              <w:jc w:val="both"/>
              <w:rPr>
                <w:sz w:val="23"/>
                <w:szCs w:val="23"/>
              </w:rPr>
            </w:pPr>
            <w:r>
              <w:rPr>
                <w:b/>
                <w:bCs/>
                <w:sz w:val="23"/>
                <w:szCs w:val="23"/>
              </w:rPr>
              <w:t xml:space="preserve">Components Involved </w:t>
            </w:r>
          </w:p>
          <w:p w14:paraId="39540285" w14:textId="77777777" w:rsidR="004B77AE" w:rsidRDefault="004B77AE" w:rsidP="00604625">
            <w:pPr>
              <w:jc w:val="both"/>
              <w:rPr>
                <w:lang w:eastAsia="ar-SA"/>
              </w:rPr>
            </w:pPr>
          </w:p>
        </w:tc>
        <w:tc>
          <w:tcPr>
            <w:tcW w:w="1932" w:type="dxa"/>
            <w:tcBorders>
              <w:top w:val="single" w:sz="4" w:space="0" w:color="auto"/>
              <w:left w:val="single" w:sz="4" w:space="0" w:color="auto"/>
              <w:bottom w:val="single" w:sz="4" w:space="0" w:color="auto"/>
              <w:right w:val="single" w:sz="4" w:space="0" w:color="auto"/>
            </w:tcBorders>
          </w:tcPr>
          <w:p w14:paraId="66F16F1F" w14:textId="77777777" w:rsidR="004B77AE" w:rsidRDefault="004B77AE" w:rsidP="00604625">
            <w:pPr>
              <w:pStyle w:val="Default"/>
              <w:jc w:val="both"/>
              <w:rPr>
                <w:sz w:val="23"/>
                <w:szCs w:val="23"/>
              </w:rPr>
            </w:pPr>
            <w:r>
              <w:rPr>
                <w:b/>
                <w:bCs/>
                <w:sz w:val="23"/>
                <w:szCs w:val="23"/>
              </w:rPr>
              <w:t xml:space="preserve">Expected result </w:t>
            </w:r>
          </w:p>
          <w:p w14:paraId="5740EB0D" w14:textId="77777777" w:rsidR="004B77AE" w:rsidRDefault="004B77AE" w:rsidP="00604625">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7086360D" w14:textId="77777777" w:rsidR="004B77AE" w:rsidRDefault="004B77AE" w:rsidP="00604625">
            <w:pPr>
              <w:pStyle w:val="Default"/>
              <w:jc w:val="both"/>
              <w:rPr>
                <w:sz w:val="23"/>
                <w:szCs w:val="23"/>
              </w:rPr>
            </w:pPr>
            <w:r>
              <w:rPr>
                <w:b/>
                <w:bCs/>
                <w:sz w:val="23"/>
                <w:szCs w:val="23"/>
              </w:rPr>
              <w:t xml:space="preserve">Result </w:t>
            </w:r>
          </w:p>
          <w:p w14:paraId="67D472E0" w14:textId="77777777" w:rsidR="004B77AE" w:rsidRDefault="004B77AE" w:rsidP="00604625">
            <w:pPr>
              <w:jc w:val="both"/>
              <w:rPr>
                <w:lang w:eastAsia="ar-SA"/>
              </w:rPr>
            </w:pPr>
          </w:p>
        </w:tc>
      </w:tr>
      <w:tr w:rsidR="004B77AE" w14:paraId="17024678" w14:textId="77777777" w:rsidTr="00604625">
        <w:tc>
          <w:tcPr>
            <w:tcW w:w="570" w:type="dxa"/>
            <w:tcBorders>
              <w:top w:val="single" w:sz="4" w:space="0" w:color="auto"/>
              <w:left w:val="single" w:sz="4" w:space="0" w:color="auto"/>
              <w:bottom w:val="single" w:sz="4" w:space="0" w:color="auto"/>
              <w:right w:val="single" w:sz="4" w:space="0" w:color="auto"/>
            </w:tcBorders>
          </w:tcPr>
          <w:p w14:paraId="5046318A" w14:textId="77777777" w:rsidR="004B77AE" w:rsidRDefault="004B77AE" w:rsidP="00604625">
            <w:pPr>
              <w:jc w:val="both"/>
              <w:rPr>
                <w:lang w:eastAsia="ar-SA"/>
              </w:rPr>
            </w:pPr>
            <w:r>
              <w:rPr>
                <w:lang w:eastAsia="ar-SA"/>
              </w:rPr>
              <w:t>1</w:t>
            </w:r>
          </w:p>
          <w:p w14:paraId="2FE76AB4" w14:textId="77777777" w:rsidR="004B77AE" w:rsidRDefault="004B77AE" w:rsidP="00604625">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5BF5409F" w14:textId="77777777" w:rsidR="004B77AE" w:rsidRDefault="004B77AE" w:rsidP="00604625">
            <w:pPr>
              <w:jc w:val="both"/>
              <w:rPr>
                <w:lang w:eastAsia="ar-SA"/>
              </w:rPr>
            </w:pPr>
            <w:r>
              <w:rPr>
                <w:lang w:eastAsia="ar-SA"/>
              </w:rPr>
              <w:t>Send command to turn on a device from the web server</w:t>
            </w:r>
          </w:p>
        </w:tc>
        <w:tc>
          <w:tcPr>
            <w:tcW w:w="2306" w:type="dxa"/>
            <w:tcBorders>
              <w:top w:val="single" w:sz="4" w:space="0" w:color="auto"/>
              <w:left w:val="single" w:sz="4" w:space="0" w:color="auto"/>
              <w:bottom w:val="single" w:sz="4" w:space="0" w:color="auto"/>
              <w:right w:val="single" w:sz="4" w:space="0" w:color="auto"/>
            </w:tcBorders>
            <w:hideMark/>
          </w:tcPr>
          <w:p w14:paraId="6ABD0DAB" w14:textId="77777777" w:rsidR="004B77AE" w:rsidRDefault="004B77AE" w:rsidP="00604625">
            <w:pPr>
              <w:jc w:val="both"/>
              <w:rPr>
                <w:lang w:eastAsia="ar-SA"/>
              </w:rPr>
            </w:pPr>
            <w:r>
              <w:rPr>
                <w:lang w:eastAsia="ar-SA"/>
              </w:rPr>
              <w:t>Web Server, IoT Device</w:t>
            </w:r>
          </w:p>
        </w:tc>
        <w:tc>
          <w:tcPr>
            <w:tcW w:w="1932" w:type="dxa"/>
            <w:tcBorders>
              <w:top w:val="single" w:sz="4" w:space="0" w:color="auto"/>
              <w:left w:val="single" w:sz="4" w:space="0" w:color="auto"/>
              <w:bottom w:val="single" w:sz="4" w:space="0" w:color="auto"/>
              <w:right w:val="single" w:sz="4" w:space="0" w:color="auto"/>
            </w:tcBorders>
            <w:hideMark/>
          </w:tcPr>
          <w:p w14:paraId="71C24743" w14:textId="77777777" w:rsidR="004B77AE" w:rsidRDefault="004B77AE" w:rsidP="00604625">
            <w:pPr>
              <w:jc w:val="both"/>
              <w:rPr>
                <w:lang w:eastAsia="ar-SA"/>
              </w:rPr>
            </w:pPr>
            <w:r>
              <w:rPr>
                <w:lang w:eastAsia="ar-SA"/>
              </w:rPr>
              <w:t>Devices turn on as expected</w:t>
            </w:r>
          </w:p>
        </w:tc>
        <w:tc>
          <w:tcPr>
            <w:tcW w:w="1843" w:type="dxa"/>
            <w:tcBorders>
              <w:top w:val="single" w:sz="4" w:space="0" w:color="auto"/>
              <w:left w:val="single" w:sz="4" w:space="0" w:color="auto"/>
              <w:bottom w:val="single" w:sz="4" w:space="0" w:color="auto"/>
              <w:right w:val="single" w:sz="4" w:space="0" w:color="auto"/>
            </w:tcBorders>
            <w:hideMark/>
          </w:tcPr>
          <w:p w14:paraId="4534D5FE" w14:textId="77777777" w:rsidR="004B77AE" w:rsidRDefault="004B77AE" w:rsidP="00604625">
            <w:pPr>
              <w:jc w:val="both"/>
              <w:rPr>
                <w:lang w:eastAsia="ar-SA"/>
              </w:rPr>
            </w:pPr>
            <w:r>
              <w:rPr>
                <w:lang w:eastAsia="ar-SA"/>
              </w:rPr>
              <w:t>Pass</w:t>
            </w:r>
          </w:p>
        </w:tc>
      </w:tr>
      <w:tr w:rsidR="004B77AE" w14:paraId="77AB3848" w14:textId="77777777" w:rsidTr="00604625">
        <w:tc>
          <w:tcPr>
            <w:tcW w:w="570" w:type="dxa"/>
            <w:tcBorders>
              <w:top w:val="single" w:sz="4" w:space="0" w:color="auto"/>
              <w:left w:val="single" w:sz="4" w:space="0" w:color="auto"/>
              <w:bottom w:val="single" w:sz="4" w:space="0" w:color="auto"/>
              <w:right w:val="single" w:sz="4" w:space="0" w:color="auto"/>
            </w:tcBorders>
            <w:hideMark/>
          </w:tcPr>
          <w:p w14:paraId="4D56313A" w14:textId="77777777" w:rsidR="004B77AE" w:rsidRDefault="004B77AE" w:rsidP="00604625">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7EAB4A6B" w14:textId="77777777" w:rsidR="004B77AE" w:rsidRDefault="004B77AE" w:rsidP="00604625">
            <w:pPr>
              <w:jc w:val="both"/>
              <w:rPr>
                <w:lang w:eastAsia="ar-SA"/>
              </w:rPr>
            </w:pPr>
            <w:r>
              <w:rPr>
                <w:lang w:eastAsia="ar-SA"/>
              </w:rPr>
              <w:t>Send command to turn on a device from the web server</w:t>
            </w:r>
          </w:p>
        </w:tc>
        <w:tc>
          <w:tcPr>
            <w:tcW w:w="2306" w:type="dxa"/>
            <w:tcBorders>
              <w:top w:val="single" w:sz="4" w:space="0" w:color="auto"/>
              <w:left w:val="single" w:sz="4" w:space="0" w:color="auto"/>
              <w:bottom w:val="single" w:sz="4" w:space="0" w:color="auto"/>
              <w:right w:val="single" w:sz="4" w:space="0" w:color="auto"/>
            </w:tcBorders>
            <w:hideMark/>
          </w:tcPr>
          <w:p w14:paraId="0C52EE99" w14:textId="77777777" w:rsidR="004B77AE" w:rsidRDefault="004B77AE" w:rsidP="00604625">
            <w:pPr>
              <w:jc w:val="both"/>
              <w:rPr>
                <w:lang w:eastAsia="ar-SA"/>
              </w:rPr>
            </w:pPr>
            <w:r>
              <w:rPr>
                <w:lang w:eastAsia="ar-SA"/>
              </w:rPr>
              <w:t>Web Server, IoT Device</w:t>
            </w:r>
          </w:p>
        </w:tc>
        <w:tc>
          <w:tcPr>
            <w:tcW w:w="1932" w:type="dxa"/>
            <w:tcBorders>
              <w:top w:val="single" w:sz="4" w:space="0" w:color="auto"/>
              <w:left w:val="single" w:sz="4" w:space="0" w:color="auto"/>
              <w:bottom w:val="single" w:sz="4" w:space="0" w:color="auto"/>
              <w:right w:val="single" w:sz="4" w:space="0" w:color="auto"/>
            </w:tcBorders>
          </w:tcPr>
          <w:p w14:paraId="649823A5" w14:textId="77777777" w:rsidR="004B77AE" w:rsidRDefault="004B77AE" w:rsidP="00604625">
            <w:pPr>
              <w:jc w:val="both"/>
              <w:rPr>
                <w:lang w:eastAsia="ar-SA"/>
              </w:rPr>
            </w:pPr>
            <w:r>
              <w:rPr>
                <w:lang w:eastAsia="ar-SA"/>
              </w:rPr>
              <w:t>Devices turn off as expected</w:t>
            </w:r>
          </w:p>
        </w:tc>
        <w:tc>
          <w:tcPr>
            <w:tcW w:w="1843" w:type="dxa"/>
            <w:tcBorders>
              <w:top w:val="single" w:sz="4" w:space="0" w:color="auto"/>
              <w:left w:val="single" w:sz="4" w:space="0" w:color="auto"/>
              <w:bottom w:val="single" w:sz="4" w:space="0" w:color="auto"/>
              <w:right w:val="single" w:sz="4" w:space="0" w:color="auto"/>
            </w:tcBorders>
            <w:hideMark/>
          </w:tcPr>
          <w:p w14:paraId="3B9C5665" w14:textId="77777777" w:rsidR="004B77AE" w:rsidRDefault="004B77AE" w:rsidP="00604625">
            <w:pPr>
              <w:jc w:val="both"/>
              <w:rPr>
                <w:lang w:eastAsia="ar-SA"/>
              </w:rPr>
            </w:pPr>
            <w:r>
              <w:rPr>
                <w:lang w:eastAsia="ar-SA"/>
              </w:rPr>
              <w:t>Pass</w:t>
            </w:r>
          </w:p>
        </w:tc>
      </w:tr>
    </w:tbl>
    <w:p w14:paraId="46AA85B8" w14:textId="77777777" w:rsidR="005E3C12" w:rsidRDefault="005E3C12" w:rsidP="005E3C12">
      <w:pPr>
        <w:spacing w:line="360" w:lineRule="auto"/>
        <w:jc w:val="both"/>
        <w:rPr>
          <w:ins w:id="535" w:author="HP" w:date="2024-06-27T12:41:00Z"/>
        </w:rPr>
      </w:pPr>
    </w:p>
    <w:p w14:paraId="16FAE756" w14:textId="77777777" w:rsidR="00C95D54" w:rsidRDefault="00C95D54" w:rsidP="005E3C12">
      <w:pPr>
        <w:spacing w:line="360" w:lineRule="auto"/>
        <w:jc w:val="both"/>
        <w:rPr>
          <w:ins w:id="536" w:author="HP" w:date="2024-06-27T12:41:00Z"/>
        </w:rPr>
      </w:pPr>
    </w:p>
    <w:p w14:paraId="328983AB" w14:textId="77777777" w:rsidR="00C95D54" w:rsidRDefault="00C95D54" w:rsidP="005E3C12">
      <w:pPr>
        <w:spacing w:line="360" w:lineRule="auto"/>
        <w:jc w:val="both"/>
        <w:rPr>
          <w:ins w:id="537" w:author="HP" w:date="2024-06-27T12:41:00Z"/>
        </w:rPr>
      </w:pPr>
    </w:p>
    <w:p w14:paraId="608CFE27" w14:textId="77777777" w:rsidR="00C95D54" w:rsidRDefault="00C95D54" w:rsidP="005E3C12">
      <w:pPr>
        <w:spacing w:line="360" w:lineRule="auto"/>
        <w:jc w:val="both"/>
        <w:rPr>
          <w:ins w:id="538" w:author="HP" w:date="2024-06-27T12:41:00Z"/>
        </w:rPr>
      </w:pPr>
    </w:p>
    <w:p w14:paraId="1BFEFF81" w14:textId="77777777" w:rsidR="00C95D54" w:rsidRDefault="00C95D54" w:rsidP="005E3C12">
      <w:pPr>
        <w:spacing w:line="360" w:lineRule="auto"/>
        <w:jc w:val="both"/>
        <w:rPr>
          <w:ins w:id="539" w:author="HP" w:date="2024-06-27T12:41:00Z"/>
        </w:rPr>
      </w:pPr>
    </w:p>
    <w:p w14:paraId="209CA978" w14:textId="77777777" w:rsidR="00C95D54" w:rsidRDefault="00C95D54" w:rsidP="005E3C12">
      <w:pPr>
        <w:spacing w:line="360" w:lineRule="auto"/>
        <w:jc w:val="both"/>
        <w:rPr>
          <w:ins w:id="540" w:author="HP" w:date="2024-06-27T12:41:00Z"/>
        </w:rPr>
      </w:pPr>
    </w:p>
    <w:p w14:paraId="351E1D83" w14:textId="77777777" w:rsidR="00C95D54" w:rsidRDefault="00C95D54" w:rsidP="005E3C12">
      <w:pPr>
        <w:spacing w:line="360" w:lineRule="auto"/>
        <w:jc w:val="both"/>
        <w:rPr>
          <w:ins w:id="541" w:author="HP" w:date="2024-06-27T12:41:00Z"/>
        </w:rPr>
      </w:pPr>
    </w:p>
    <w:p w14:paraId="5F5EF7EA" w14:textId="77777777" w:rsidR="00C95D54" w:rsidRDefault="00C95D54" w:rsidP="005E3C12">
      <w:pPr>
        <w:spacing w:line="360" w:lineRule="auto"/>
        <w:jc w:val="both"/>
        <w:rPr>
          <w:ins w:id="542" w:author="HP" w:date="2024-06-27T12:41:00Z"/>
        </w:rPr>
      </w:pPr>
    </w:p>
    <w:p w14:paraId="5959B73B" w14:textId="77777777" w:rsidR="00C95D54" w:rsidRDefault="00C95D54" w:rsidP="005E3C12">
      <w:pPr>
        <w:spacing w:line="360" w:lineRule="auto"/>
        <w:jc w:val="both"/>
        <w:rPr>
          <w:ins w:id="543" w:author="HP" w:date="2024-06-27T12:41:00Z"/>
        </w:rPr>
      </w:pPr>
    </w:p>
    <w:p w14:paraId="61D72980" w14:textId="77777777" w:rsidR="00C95D54" w:rsidRDefault="00C95D54" w:rsidP="005E3C12">
      <w:pPr>
        <w:spacing w:line="360" w:lineRule="auto"/>
        <w:jc w:val="both"/>
        <w:rPr>
          <w:ins w:id="544" w:author="HP" w:date="2024-06-27T12:41:00Z"/>
        </w:rPr>
      </w:pPr>
    </w:p>
    <w:p w14:paraId="165FEFE4" w14:textId="77777777" w:rsidR="00C95D54" w:rsidRDefault="00C95D54" w:rsidP="005E3C12">
      <w:pPr>
        <w:spacing w:line="360" w:lineRule="auto"/>
        <w:jc w:val="both"/>
        <w:rPr>
          <w:ins w:id="545" w:author="HP" w:date="2024-06-27T12:42:00Z"/>
        </w:rPr>
      </w:pPr>
    </w:p>
    <w:p w14:paraId="7982AFE1" w14:textId="77777777" w:rsidR="00C95D54" w:rsidRDefault="00C95D54" w:rsidP="005E3C12">
      <w:pPr>
        <w:spacing w:line="360" w:lineRule="auto"/>
        <w:jc w:val="both"/>
        <w:rPr>
          <w:ins w:id="546" w:author="HP" w:date="2024-06-27T12:42:00Z"/>
        </w:rPr>
      </w:pPr>
    </w:p>
    <w:p w14:paraId="25A23178" w14:textId="77777777" w:rsidR="00C95D54" w:rsidRDefault="00C95D54" w:rsidP="005E3C12">
      <w:pPr>
        <w:spacing w:line="360" w:lineRule="auto"/>
        <w:jc w:val="both"/>
        <w:rPr>
          <w:ins w:id="547" w:author="HP" w:date="2024-06-27T12:42:00Z"/>
        </w:rPr>
      </w:pPr>
    </w:p>
    <w:p w14:paraId="5A507D44" w14:textId="77777777" w:rsidR="00C95D54" w:rsidRDefault="00C95D54" w:rsidP="005E3C12">
      <w:pPr>
        <w:spacing w:line="360" w:lineRule="auto"/>
        <w:jc w:val="both"/>
        <w:rPr>
          <w:ins w:id="548" w:author="Azfar Tariq" w:date="2024-06-26T22:10:00Z"/>
        </w:rPr>
      </w:pPr>
    </w:p>
    <w:p w14:paraId="16D8B48B" w14:textId="5B2C2448" w:rsidR="005E3C12" w:rsidRDefault="005E3C12" w:rsidP="005E3C12">
      <w:pPr>
        <w:pStyle w:val="Heading2"/>
        <w:rPr>
          <w:ins w:id="549" w:author="Azfar Tariq" w:date="2024-06-26T22:11:00Z"/>
          <w:sz w:val="28"/>
          <w:szCs w:val="36"/>
        </w:rPr>
      </w:pPr>
      <w:ins w:id="550" w:author="Azfar Tariq" w:date="2024-06-26T22:10:00Z">
        <w:r w:rsidRPr="0031769B">
          <w:rPr>
            <w:sz w:val="28"/>
            <w:szCs w:val="36"/>
          </w:rPr>
          <w:lastRenderedPageBreak/>
          <w:t>7.</w:t>
        </w:r>
        <w:r>
          <w:rPr>
            <w:sz w:val="28"/>
            <w:szCs w:val="36"/>
          </w:rPr>
          <w:t>6</w:t>
        </w:r>
        <w:r w:rsidRPr="0031769B">
          <w:rPr>
            <w:sz w:val="28"/>
            <w:szCs w:val="36"/>
          </w:rPr>
          <w:t xml:space="preserve"> </w:t>
        </w:r>
      </w:ins>
      <w:ins w:id="551" w:author="Azfar Tariq" w:date="2024-06-26T22:11:00Z">
        <w:r>
          <w:rPr>
            <w:sz w:val="28"/>
            <w:szCs w:val="36"/>
          </w:rPr>
          <w:t>Output and Screenshots</w:t>
        </w:r>
      </w:ins>
    </w:p>
    <w:p w14:paraId="0A1B7A88" w14:textId="77777777" w:rsidR="00C95D54" w:rsidRDefault="00C95D54" w:rsidP="00F36D27">
      <w:pPr>
        <w:spacing w:line="360" w:lineRule="auto"/>
        <w:jc w:val="both"/>
        <w:rPr>
          <w:ins w:id="552" w:author="HP" w:date="2024-06-27T12:43:00Z"/>
          <w:b/>
          <w:bCs/>
          <w:color w:val="000000"/>
        </w:rPr>
      </w:pPr>
    </w:p>
    <w:p w14:paraId="52B9139D" w14:textId="77777777" w:rsidR="00F36D27" w:rsidRDefault="00F36D27" w:rsidP="00F36D27">
      <w:pPr>
        <w:spacing w:line="360" w:lineRule="auto"/>
        <w:jc w:val="both"/>
        <w:rPr>
          <w:ins w:id="553" w:author="HP" w:date="2024-06-27T12:42:00Z"/>
          <w:b/>
          <w:bCs/>
          <w:color w:val="000000"/>
        </w:rPr>
      </w:pPr>
      <w:ins w:id="554" w:author="Azfar Tariq" w:date="2024-06-26T22:12:00Z">
        <w:r>
          <w:rPr>
            <w:b/>
            <w:bCs/>
            <w:color w:val="000000"/>
          </w:rPr>
          <w:t>Web Application:</w:t>
        </w:r>
      </w:ins>
    </w:p>
    <w:p w14:paraId="5CE28E24" w14:textId="70E490D1" w:rsidR="00C95D54" w:rsidRPr="00C95D54" w:rsidRDefault="00C95D54" w:rsidP="00F36D27">
      <w:pPr>
        <w:spacing w:line="360" w:lineRule="auto"/>
        <w:jc w:val="both"/>
        <w:rPr>
          <w:ins w:id="555" w:author="Azfar Tariq" w:date="2024-06-26T22:12:00Z"/>
          <w:bCs/>
          <w:color w:val="000000"/>
          <w:rPrChange w:id="556" w:author="HP" w:date="2024-06-27T12:42:00Z">
            <w:rPr>
              <w:ins w:id="557" w:author="Azfar Tariq" w:date="2024-06-26T22:12:00Z"/>
              <w:b/>
              <w:bCs/>
              <w:color w:val="000000"/>
            </w:rPr>
          </w:rPrChange>
        </w:rPr>
      </w:pPr>
      <w:ins w:id="558" w:author="HP" w:date="2024-06-27T12:42:00Z">
        <w:r>
          <w:rPr>
            <w:bCs/>
            <w:color w:val="000000"/>
          </w:rPr>
          <w:t xml:space="preserve">Following are the UIs of the web application where admin can login to </w:t>
        </w:r>
      </w:ins>
      <w:ins w:id="559" w:author="HP" w:date="2024-06-27T12:43:00Z">
        <w:r w:rsidR="00EC3B83">
          <w:rPr>
            <w:bCs/>
            <w:color w:val="000000"/>
          </w:rPr>
          <w:t>add, co</w:t>
        </w:r>
      </w:ins>
      <w:ins w:id="560" w:author="HP" w:date="2024-06-27T12:44:00Z">
        <w:r w:rsidR="00EC3B83">
          <w:rPr>
            <w:bCs/>
            <w:color w:val="000000"/>
          </w:rPr>
          <w:t>n</w:t>
        </w:r>
      </w:ins>
      <w:ins w:id="561" w:author="HP" w:date="2024-06-27T12:43:00Z">
        <w:r w:rsidR="00EC3B83">
          <w:rPr>
            <w:bCs/>
            <w:color w:val="000000"/>
          </w:rPr>
          <w:t>figure</w:t>
        </w:r>
      </w:ins>
      <w:ins w:id="562" w:author="HP" w:date="2024-06-27T12:44:00Z">
        <w:r w:rsidR="00EC3B83">
          <w:rPr>
            <w:bCs/>
            <w:color w:val="000000"/>
          </w:rPr>
          <w:t xml:space="preserve"> and</w:t>
        </w:r>
      </w:ins>
      <w:ins w:id="563" w:author="HP" w:date="2024-06-27T12:43:00Z">
        <w:r w:rsidR="00EC3B83">
          <w:rPr>
            <w:bCs/>
            <w:color w:val="000000"/>
          </w:rPr>
          <w:t xml:space="preserve"> </w:t>
        </w:r>
      </w:ins>
      <w:ins w:id="564" w:author="HP" w:date="2024-06-27T12:42:00Z">
        <w:r>
          <w:rPr>
            <w:bCs/>
            <w:color w:val="000000"/>
          </w:rPr>
          <w:t>monitor the areas</w:t>
        </w:r>
      </w:ins>
      <w:ins w:id="565" w:author="HP" w:date="2024-06-27T12:44:00Z">
        <w:r w:rsidR="00EC3B83">
          <w:rPr>
            <w:bCs/>
            <w:color w:val="000000"/>
          </w:rPr>
          <w:t>. Furthermore</w:t>
        </w:r>
      </w:ins>
      <w:ins w:id="566" w:author="HP" w:date="2024-06-27T12:42:00Z">
        <w:r>
          <w:rPr>
            <w:bCs/>
            <w:color w:val="000000"/>
          </w:rPr>
          <w:t xml:space="preserve"> </w:t>
        </w:r>
      </w:ins>
      <w:ins w:id="567" w:author="HP" w:date="2024-06-27T12:44:00Z">
        <w:r w:rsidR="00EC3B83">
          <w:rPr>
            <w:bCs/>
            <w:color w:val="000000"/>
          </w:rPr>
          <w:t>analytics regarding</w:t>
        </w:r>
      </w:ins>
      <w:ins w:id="568" w:author="HP" w:date="2024-06-27T12:42:00Z">
        <w:r>
          <w:rPr>
            <w:bCs/>
            <w:color w:val="000000"/>
          </w:rPr>
          <w:t xml:space="preserve"> electricity consumption </w:t>
        </w:r>
      </w:ins>
      <w:ins w:id="569" w:author="HP" w:date="2024-06-27T12:44:00Z">
        <w:r w:rsidR="00EC3B83">
          <w:rPr>
            <w:bCs/>
            <w:color w:val="000000"/>
          </w:rPr>
          <w:t>can be viewed</w:t>
        </w:r>
      </w:ins>
      <w:ins w:id="570" w:author="HP" w:date="2024-06-27T12:42:00Z">
        <w:r>
          <w:rPr>
            <w:bCs/>
            <w:color w:val="000000"/>
          </w:rPr>
          <w:t>:</w:t>
        </w:r>
      </w:ins>
    </w:p>
    <w:p w14:paraId="5B38702C" w14:textId="77777777" w:rsidR="00C95D54" w:rsidRDefault="00C95D54">
      <w:pPr>
        <w:pStyle w:val="ListParagraph"/>
        <w:spacing w:line="360" w:lineRule="auto"/>
        <w:jc w:val="both"/>
        <w:rPr>
          <w:ins w:id="571" w:author="HP" w:date="2024-06-27T12:43:00Z"/>
          <w:b/>
          <w:bCs/>
          <w:color w:val="000000"/>
        </w:rPr>
        <w:pPrChange w:id="572" w:author="HP" w:date="2024-06-27T12:43:00Z">
          <w:pPr>
            <w:pStyle w:val="ListParagraph"/>
            <w:numPr>
              <w:numId w:val="49"/>
            </w:numPr>
            <w:spacing w:line="360" w:lineRule="auto"/>
            <w:ind w:hanging="360"/>
            <w:jc w:val="both"/>
          </w:pPr>
        </w:pPrChange>
      </w:pPr>
    </w:p>
    <w:p w14:paraId="21326074" w14:textId="77777777" w:rsidR="00F36D27" w:rsidRDefault="00F36D27" w:rsidP="00F36D27">
      <w:pPr>
        <w:pStyle w:val="ListParagraph"/>
        <w:numPr>
          <w:ilvl w:val="0"/>
          <w:numId w:val="49"/>
        </w:numPr>
        <w:spacing w:line="360" w:lineRule="auto"/>
        <w:jc w:val="both"/>
        <w:rPr>
          <w:ins w:id="573" w:author="Azfar Tariq" w:date="2024-06-26T22:12:00Z"/>
          <w:b/>
          <w:bCs/>
          <w:color w:val="000000"/>
        </w:rPr>
      </w:pPr>
      <w:ins w:id="574" w:author="Azfar Tariq" w:date="2024-06-26T22:12:00Z">
        <w:r>
          <w:rPr>
            <w:b/>
            <w:bCs/>
            <w:color w:val="000000"/>
          </w:rPr>
          <w:t>Login Screen</w:t>
        </w:r>
      </w:ins>
    </w:p>
    <w:p w14:paraId="24AB03A1" w14:textId="77777777" w:rsidR="00F36D27" w:rsidRDefault="00F36D27" w:rsidP="00F36D27">
      <w:pPr>
        <w:pStyle w:val="ListParagraph"/>
        <w:spacing w:line="360" w:lineRule="auto"/>
        <w:jc w:val="both"/>
        <w:rPr>
          <w:ins w:id="575" w:author="Azfar Tariq" w:date="2024-06-26T22:12:00Z"/>
          <w:b/>
          <w:bCs/>
          <w:color w:val="000000"/>
        </w:rPr>
      </w:pPr>
      <w:ins w:id="576" w:author="Azfar Tariq" w:date="2024-06-26T22:12:00Z">
        <w:r w:rsidRPr="00974028">
          <w:rPr>
            <w:b/>
            <w:bCs/>
            <w:noProof/>
            <w:color w:val="000000"/>
            <w:rPrChange w:id="577" w:author="Unknown">
              <w:rPr>
                <w:noProof/>
              </w:rPr>
            </w:rPrChange>
          </w:rPr>
          <w:drawing>
            <wp:inline distT="0" distB="0" distL="0" distR="0" wp14:anchorId="7DDE075F" wp14:editId="4484C028">
              <wp:extent cx="5456045" cy="2423160"/>
              <wp:effectExtent l="0" t="0" r="0" b="0"/>
              <wp:docPr id="58105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8288" name="Picture 5810582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1664" cy="2425656"/>
                      </a:xfrm>
                      <a:prstGeom prst="rect">
                        <a:avLst/>
                      </a:prstGeom>
                    </pic:spPr>
                  </pic:pic>
                </a:graphicData>
              </a:graphic>
            </wp:inline>
          </w:drawing>
        </w:r>
      </w:ins>
    </w:p>
    <w:p w14:paraId="4FB707E3" w14:textId="77777777" w:rsidR="00F36D27" w:rsidRPr="00974028" w:rsidRDefault="00F36D27" w:rsidP="00F36D27">
      <w:pPr>
        <w:pStyle w:val="ListParagraph"/>
        <w:numPr>
          <w:ilvl w:val="0"/>
          <w:numId w:val="49"/>
        </w:numPr>
        <w:spacing w:line="360" w:lineRule="auto"/>
        <w:jc w:val="both"/>
        <w:rPr>
          <w:ins w:id="578" w:author="Azfar Tariq" w:date="2024-06-26T22:12:00Z"/>
          <w:b/>
          <w:bCs/>
          <w:color w:val="000000"/>
        </w:rPr>
      </w:pPr>
      <w:ins w:id="579" w:author="Azfar Tariq" w:date="2024-06-26T22:12:00Z">
        <w:r>
          <w:rPr>
            <w:b/>
            <w:bCs/>
            <w:color w:val="000000"/>
          </w:rPr>
          <w:t>Dashboard</w:t>
        </w:r>
      </w:ins>
    </w:p>
    <w:p w14:paraId="3BB6657C" w14:textId="77777777" w:rsidR="00F36D27" w:rsidRDefault="00F36D27" w:rsidP="00F36D27">
      <w:pPr>
        <w:pStyle w:val="ListParagraph"/>
        <w:spacing w:line="360" w:lineRule="auto"/>
        <w:jc w:val="both"/>
        <w:rPr>
          <w:ins w:id="580" w:author="Azfar Tariq" w:date="2024-06-26T22:12:00Z"/>
          <w:b/>
          <w:bCs/>
          <w:color w:val="000000"/>
        </w:rPr>
      </w:pPr>
      <w:ins w:id="581" w:author="Azfar Tariq" w:date="2024-06-26T22:12:00Z">
        <w:r w:rsidRPr="00974028">
          <w:rPr>
            <w:b/>
            <w:bCs/>
            <w:noProof/>
            <w:color w:val="000000"/>
            <w:rPrChange w:id="582" w:author="Unknown">
              <w:rPr>
                <w:noProof/>
              </w:rPr>
            </w:rPrChange>
          </w:rPr>
          <w:drawing>
            <wp:inline distT="0" distB="0" distL="0" distR="0" wp14:anchorId="778A5C9B" wp14:editId="13096611">
              <wp:extent cx="5455481" cy="3566160"/>
              <wp:effectExtent l="0" t="0" r="0" b="0"/>
              <wp:docPr id="63076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3930" name="Picture 6307639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0982" cy="3576292"/>
                      </a:xfrm>
                      <a:prstGeom prst="rect">
                        <a:avLst/>
                      </a:prstGeom>
                    </pic:spPr>
                  </pic:pic>
                </a:graphicData>
              </a:graphic>
            </wp:inline>
          </w:drawing>
        </w:r>
      </w:ins>
    </w:p>
    <w:p w14:paraId="5F600D9A" w14:textId="77777777" w:rsidR="00F36D27" w:rsidRDefault="00F36D27" w:rsidP="00F36D27">
      <w:pPr>
        <w:pStyle w:val="ListParagraph"/>
        <w:numPr>
          <w:ilvl w:val="0"/>
          <w:numId w:val="49"/>
        </w:numPr>
        <w:spacing w:line="360" w:lineRule="auto"/>
        <w:jc w:val="both"/>
        <w:rPr>
          <w:ins w:id="583" w:author="Azfar Tariq" w:date="2024-06-26T22:12:00Z"/>
          <w:b/>
          <w:bCs/>
          <w:color w:val="000000"/>
        </w:rPr>
      </w:pPr>
      <w:ins w:id="584" w:author="Azfar Tariq" w:date="2024-06-26T22:12:00Z">
        <w:r>
          <w:rPr>
            <w:b/>
            <w:bCs/>
            <w:color w:val="000000"/>
          </w:rPr>
          <w:lastRenderedPageBreak/>
          <w:t>Configuration</w:t>
        </w:r>
      </w:ins>
    </w:p>
    <w:p w14:paraId="02F6B8B2" w14:textId="77777777" w:rsidR="00F36D27" w:rsidRDefault="00F36D27" w:rsidP="00F36D27">
      <w:pPr>
        <w:pStyle w:val="ListParagraph"/>
        <w:spacing w:line="360" w:lineRule="auto"/>
        <w:jc w:val="both"/>
        <w:rPr>
          <w:ins w:id="585" w:author="HP" w:date="2024-06-27T12:46:00Z"/>
          <w:b/>
          <w:bCs/>
          <w:color w:val="000000"/>
        </w:rPr>
      </w:pPr>
      <w:ins w:id="586" w:author="Azfar Tariq" w:date="2024-06-26T22:12:00Z">
        <w:r w:rsidRPr="00974028">
          <w:rPr>
            <w:b/>
            <w:bCs/>
            <w:noProof/>
            <w:color w:val="000000"/>
            <w:rPrChange w:id="587" w:author="Unknown">
              <w:rPr>
                <w:noProof/>
              </w:rPr>
            </w:rPrChange>
          </w:rPr>
          <w:drawing>
            <wp:inline distT="0" distB="0" distL="0" distR="0" wp14:anchorId="7AF87DFD" wp14:editId="2A0656A3">
              <wp:extent cx="5943600" cy="3313430"/>
              <wp:effectExtent l="0" t="0" r="0" b="1270"/>
              <wp:docPr id="632655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55167" name="Picture 6326551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ins>
    </w:p>
    <w:p w14:paraId="5EF14B1F" w14:textId="77777777" w:rsidR="00811339" w:rsidRDefault="00811339" w:rsidP="00F36D27">
      <w:pPr>
        <w:pStyle w:val="ListParagraph"/>
        <w:spacing w:line="360" w:lineRule="auto"/>
        <w:jc w:val="both"/>
        <w:rPr>
          <w:ins w:id="588" w:author="HP" w:date="2024-06-27T12:46:00Z"/>
          <w:b/>
          <w:bCs/>
          <w:color w:val="000000"/>
        </w:rPr>
      </w:pPr>
    </w:p>
    <w:p w14:paraId="69DBDFE4" w14:textId="77777777" w:rsidR="00811339" w:rsidRDefault="00811339" w:rsidP="00F36D27">
      <w:pPr>
        <w:pStyle w:val="ListParagraph"/>
        <w:spacing w:line="360" w:lineRule="auto"/>
        <w:jc w:val="both"/>
        <w:rPr>
          <w:ins w:id="589" w:author="Azfar Tariq" w:date="2024-06-26T22:12:00Z"/>
          <w:b/>
          <w:bCs/>
          <w:color w:val="000000"/>
        </w:rPr>
      </w:pPr>
    </w:p>
    <w:p w14:paraId="4E183FC8" w14:textId="77777777" w:rsidR="00F36D27" w:rsidRDefault="00F36D27" w:rsidP="00F36D27">
      <w:pPr>
        <w:pStyle w:val="ListParagraph"/>
        <w:numPr>
          <w:ilvl w:val="0"/>
          <w:numId w:val="49"/>
        </w:numPr>
        <w:spacing w:line="360" w:lineRule="auto"/>
        <w:jc w:val="both"/>
        <w:rPr>
          <w:ins w:id="590" w:author="Azfar Tariq" w:date="2024-06-26T22:12:00Z"/>
          <w:b/>
          <w:bCs/>
          <w:color w:val="000000"/>
        </w:rPr>
      </w:pPr>
      <w:ins w:id="591" w:author="Azfar Tariq" w:date="2024-06-26T22:12:00Z">
        <w:r>
          <w:rPr>
            <w:b/>
            <w:bCs/>
            <w:color w:val="000000"/>
          </w:rPr>
          <w:t>Areas</w:t>
        </w:r>
      </w:ins>
    </w:p>
    <w:p w14:paraId="1353C190" w14:textId="77777777" w:rsidR="00F36D27" w:rsidRPr="00974028" w:rsidRDefault="00F36D27" w:rsidP="00F36D27">
      <w:pPr>
        <w:pStyle w:val="ListParagraph"/>
        <w:rPr>
          <w:ins w:id="592" w:author="Azfar Tariq" w:date="2024-06-26T22:12:00Z"/>
          <w:b/>
          <w:bCs/>
          <w:color w:val="000000"/>
        </w:rPr>
      </w:pPr>
      <w:ins w:id="593" w:author="Azfar Tariq" w:date="2024-06-26T22:12:00Z">
        <w:r w:rsidRPr="00974028">
          <w:rPr>
            <w:b/>
            <w:bCs/>
            <w:noProof/>
            <w:color w:val="000000"/>
            <w:rPrChange w:id="594" w:author="Unknown">
              <w:rPr>
                <w:noProof/>
              </w:rPr>
            </w:rPrChange>
          </w:rPr>
          <w:drawing>
            <wp:inline distT="0" distB="0" distL="0" distR="0" wp14:anchorId="50366B47" wp14:editId="52BE683F">
              <wp:extent cx="5943600" cy="2971800"/>
              <wp:effectExtent l="0" t="0" r="0" b="0"/>
              <wp:docPr id="863944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44993" name="Picture 8639449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p>
    <w:p w14:paraId="0F357CFE" w14:textId="77777777" w:rsidR="00F36D27" w:rsidRDefault="00F36D27" w:rsidP="00F36D27">
      <w:pPr>
        <w:pStyle w:val="ListParagraph"/>
        <w:spacing w:line="360" w:lineRule="auto"/>
        <w:jc w:val="both"/>
        <w:rPr>
          <w:ins w:id="595" w:author="HP" w:date="2024-06-27T12:46:00Z"/>
          <w:b/>
          <w:bCs/>
          <w:color w:val="000000"/>
        </w:rPr>
      </w:pPr>
    </w:p>
    <w:p w14:paraId="18709B87" w14:textId="77777777" w:rsidR="00811339" w:rsidRDefault="00811339" w:rsidP="00F36D27">
      <w:pPr>
        <w:pStyle w:val="ListParagraph"/>
        <w:spacing w:line="360" w:lineRule="auto"/>
        <w:jc w:val="both"/>
        <w:rPr>
          <w:ins w:id="596" w:author="HP" w:date="2024-06-27T12:46:00Z"/>
          <w:b/>
          <w:bCs/>
          <w:color w:val="000000"/>
        </w:rPr>
      </w:pPr>
    </w:p>
    <w:p w14:paraId="330B569F" w14:textId="77777777" w:rsidR="00811339" w:rsidRDefault="00811339" w:rsidP="00F36D27">
      <w:pPr>
        <w:pStyle w:val="ListParagraph"/>
        <w:spacing w:line="360" w:lineRule="auto"/>
        <w:jc w:val="both"/>
        <w:rPr>
          <w:ins w:id="597" w:author="HP" w:date="2024-06-27T12:46:00Z"/>
          <w:b/>
          <w:bCs/>
          <w:color w:val="000000"/>
        </w:rPr>
      </w:pPr>
    </w:p>
    <w:p w14:paraId="5506DDAA" w14:textId="77777777" w:rsidR="00811339" w:rsidRDefault="00811339" w:rsidP="00F36D27">
      <w:pPr>
        <w:pStyle w:val="ListParagraph"/>
        <w:spacing w:line="360" w:lineRule="auto"/>
        <w:jc w:val="both"/>
        <w:rPr>
          <w:ins w:id="598" w:author="HP" w:date="2024-06-27T12:46:00Z"/>
          <w:b/>
          <w:bCs/>
          <w:color w:val="000000"/>
        </w:rPr>
      </w:pPr>
    </w:p>
    <w:p w14:paraId="03729CAD" w14:textId="77777777" w:rsidR="00811339" w:rsidRDefault="00811339" w:rsidP="00F36D27">
      <w:pPr>
        <w:pStyle w:val="ListParagraph"/>
        <w:spacing w:line="360" w:lineRule="auto"/>
        <w:jc w:val="both"/>
        <w:rPr>
          <w:ins w:id="599" w:author="Azfar Tariq" w:date="2024-06-26T22:12:00Z"/>
          <w:b/>
          <w:bCs/>
          <w:color w:val="000000"/>
        </w:rPr>
      </w:pPr>
    </w:p>
    <w:p w14:paraId="1208E149" w14:textId="77777777" w:rsidR="00F36D27" w:rsidRDefault="00F36D27" w:rsidP="00F36D27">
      <w:pPr>
        <w:pStyle w:val="ListParagraph"/>
        <w:numPr>
          <w:ilvl w:val="0"/>
          <w:numId w:val="49"/>
        </w:numPr>
        <w:spacing w:line="360" w:lineRule="auto"/>
        <w:jc w:val="both"/>
        <w:rPr>
          <w:ins w:id="600" w:author="Azfar Tariq" w:date="2024-06-26T22:12:00Z"/>
          <w:b/>
          <w:bCs/>
          <w:color w:val="000000"/>
        </w:rPr>
      </w:pPr>
      <w:ins w:id="601" w:author="Azfar Tariq" w:date="2024-06-26T22:12:00Z">
        <w:r>
          <w:rPr>
            <w:b/>
            <w:bCs/>
            <w:color w:val="000000"/>
          </w:rPr>
          <w:t>Cameras</w:t>
        </w:r>
      </w:ins>
    </w:p>
    <w:p w14:paraId="79B76C28" w14:textId="77777777" w:rsidR="00F36D27" w:rsidRPr="00974028" w:rsidRDefault="00F36D27" w:rsidP="00F36D27">
      <w:pPr>
        <w:pStyle w:val="ListParagraph"/>
        <w:spacing w:line="360" w:lineRule="auto"/>
        <w:jc w:val="both"/>
        <w:rPr>
          <w:ins w:id="602" w:author="Azfar Tariq" w:date="2024-06-26T22:12:00Z"/>
          <w:b/>
          <w:bCs/>
          <w:color w:val="000000"/>
        </w:rPr>
      </w:pPr>
      <w:ins w:id="603" w:author="Azfar Tariq" w:date="2024-06-26T22:12:00Z">
        <w:r w:rsidRPr="00974028">
          <w:rPr>
            <w:b/>
            <w:bCs/>
            <w:noProof/>
            <w:color w:val="000000"/>
            <w:rPrChange w:id="604" w:author="Unknown">
              <w:rPr>
                <w:noProof/>
              </w:rPr>
            </w:rPrChange>
          </w:rPr>
          <w:drawing>
            <wp:inline distT="0" distB="0" distL="0" distR="0" wp14:anchorId="6DB2107A" wp14:editId="632EFF1F">
              <wp:extent cx="5943600" cy="2971800"/>
              <wp:effectExtent l="0" t="0" r="0" b="0"/>
              <wp:docPr id="1873353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3594" name="Picture 187335359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p>
    <w:p w14:paraId="0CBD350B" w14:textId="77777777" w:rsidR="00F36D27" w:rsidDel="00B85BF4" w:rsidRDefault="00F36D27" w:rsidP="00F36D27">
      <w:pPr>
        <w:spacing w:line="360" w:lineRule="auto"/>
        <w:jc w:val="both"/>
        <w:rPr>
          <w:ins w:id="605" w:author="Azfar Tariq" w:date="2024-06-26T22:12:00Z"/>
          <w:del w:id="606" w:author="HP" w:date="2024-06-27T12:48:00Z"/>
          <w:b/>
          <w:bCs/>
          <w:color w:val="000000"/>
        </w:rPr>
      </w:pPr>
    </w:p>
    <w:p w14:paraId="51A899DF" w14:textId="77777777" w:rsidR="00F36D27" w:rsidDel="00B85BF4" w:rsidRDefault="00F36D27" w:rsidP="00F36D27">
      <w:pPr>
        <w:spacing w:line="360" w:lineRule="auto"/>
        <w:jc w:val="both"/>
        <w:rPr>
          <w:ins w:id="607" w:author="Azfar Tariq" w:date="2024-06-26T22:12:00Z"/>
          <w:del w:id="608" w:author="HP" w:date="2024-06-27T12:46:00Z"/>
          <w:b/>
          <w:bCs/>
          <w:color w:val="000000"/>
        </w:rPr>
      </w:pPr>
    </w:p>
    <w:p w14:paraId="4C23E6AA" w14:textId="77777777" w:rsidR="00F36D27" w:rsidDel="00B85BF4" w:rsidRDefault="00F36D27" w:rsidP="00F36D27">
      <w:pPr>
        <w:spacing w:line="360" w:lineRule="auto"/>
        <w:jc w:val="both"/>
        <w:rPr>
          <w:ins w:id="609" w:author="Azfar Tariq" w:date="2024-06-26T22:12:00Z"/>
          <w:del w:id="610" w:author="HP" w:date="2024-06-27T12:46:00Z"/>
          <w:b/>
          <w:bCs/>
          <w:color w:val="000000"/>
        </w:rPr>
      </w:pPr>
    </w:p>
    <w:p w14:paraId="1854DBC1" w14:textId="77777777" w:rsidR="00F36D27" w:rsidDel="00B85BF4" w:rsidRDefault="00F36D27" w:rsidP="00F36D27">
      <w:pPr>
        <w:spacing w:line="360" w:lineRule="auto"/>
        <w:jc w:val="both"/>
        <w:rPr>
          <w:ins w:id="611" w:author="Azfar Tariq" w:date="2024-06-26T22:12:00Z"/>
          <w:del w:id="612" w:author="HP" w:date="2024-06-27T12:46:00Z"/>
          <w:b/>
          <w:bCs/>
          <w:color w:val="000000"/>
        </w:rPr>
      </w:pPr>
    </w:p>
    <w:p w14:paraId="0A7F4658" w14:textId="77777777" w:rsidR="00F36D27" w:rsidRDefault="00F36D27" w:rsidP="00F36D27">
      <w:pPr>
        <w:spacing w:line="360" w:lineRule="auto"/>
        <w:jc w:val="both"/>
        <w:rPr>
          <w:ins w:id="613" w:author="Azfar Tariq" w:date="2024-06-26T22:12:00Z"/>
          <w:b/>
          <w:bCs/>
          <w:color w:val="000000"/>
        </w:rPr>
      </w:pPr>
    </w:p>
    <w:p w14:paraId="4FBA5F88" w14:textId="77777777" w:rsidR="00F36D27" w:rsidRDefault="00F36D27">
      <w:pPr>
        <w:spacing w:line="360" w:lineRule="auto"/>
        <w:jc w:val="both"/>
        <w:rPr>
          <w:ins w:id="614" w:author="HP" w:date="2024-06-27T12:46:00Z"/>
          <w:b/>
          <w:bCs/>
          <w:color w:val="000000"/>
        </w:rPr>
      </w:pPr>
      <w:ins w:id="615" w:author="Azfar Tariq" w:date="2024-06-26T22:12:00Z">
        <w:r>
          <w:rPr>
            <w:b/>
            <w:bCs/>
            <w:color w:val="000000"/>
          </w:rPr>
          <w:t>Desktop Agent:</w:t>
        </w:r>
      </w:ins>
    </w:p>
    <w:p w14:paraId="0CAE85E0" w14:textId="2F17EE1F" w:rsidR="00B85BF4" w:rsidRDefault="00B85BF4">
      <w:pPr>
        <w:spacing w:line="360" w:lineRule="auto"/>
        <w:jc w:val="both"/>
        <w:rPr>
          <w:ins w:id="616" w:author="HP" w:date="2024-06-27T12:48:00Z"/>
          <w:bCs/>
          <w:color w:val="000000"/>
        </w:rPr>
      </w:pPr>
      <w:ins w:id="617" w:author="HP" w:date="2024-06-27T12:46:00Z">
        <w:r>
          <w:rPr>
            <w:bCs/>
            <w:color w:val="000000"/>
          </w:rPr>
          <w:t>Follow</w:t>
        </w:r>
      </w:ins>
      <w:ins w:id="618" w:author="HP" w:date="2024-06-27T12:47:00Z">
        <w:r>
          <w:rPr>
            <w:bCs/>
            <w:color w:val="000000"/>
          </w:rPr>
          <w:t>ing are the UIs of desktop agent that will be installed on the systems to ensure smooth shutdown in case there is no person present in the ROI. Furthermore the user can c</w:t>
        </w:r>
      </w:ins>
      <w:ins w:id="619" w:author="HP" w:date="2024-06-27T12:48:00Z">
        <w:r>
          <w:rPr>
            <w:bCs/>
            <w:color w:val="000000"/>
          </w:rPr>
          <w:t xml:space="preserve">hoose to </w:t>
        </w:r>
      </w:ins>
      <w:ins w:id="620" w:author="HP" w:date="2024-06-27T12:51:00Z">
        <w:r w:rsidR="00C50525">
          <w:rPr>
            <w:bCs/>
            <w:color w:val="000000"/>
          </w:rPr>
          <w:t>keep</w:t>
        </w:r>
      </w:ins>
      <w:ins w:id="621" w:author="HP" w:date="2024-06-27T12:48:00Z">
        <w:r>
          <w:rPr>
            <w:bCs/>
            <w:color w:val="000000"/>
          </w:rPr>
          <w:t xml:space="preserve"> the system running</w:t>
        </w:r>
      </w:ins>
      <w:ins w:id="622" w:author="HP" w:date="2024-06-27T12:51:00Z">
        <w:r w:rsidR="00C50525">
          <w:rPr>
            <w:bCs/>
            <w:color w:val="000000"/>
          </w:rPr>
          <w:t xml:space="preserve"> even if there is no one in the ROI</w:t>
        </w:r>
      </w:ins>
      <w:ins w:id="623" w:author="HP" w:date="2024-06-27T12:48:00Z">
        <w:r>
          <w:rPr>
            <w:bCs/>
            <w:color w:val="000000"/>
          </w:rPr>
          <w:t xml:space="preserve"> in case he /she </w:t>
        </w:r>
      </w:ins>
      <w:ins w:id="624" w:author="HP" w:date="2024-06-27T12:52:00Z">
        <w:r w:rsidR="00C50525">
          <w:rPr>
            <w:bCs/>
            <w:color w:val="000000"/>
          </w:rPr>
          <w:t>has to go away for a while</w:t>
        </w:r>
      </w:ins>
      <w:ins w:id="625" w:author="HP" w:date="2024-06-27T12:48:00Z">
        <w:r>
          <w:rPr>
            <w:bCs/>
            <w:color w:val="000000"/>
          </w:rPr>
          <w:t>.</w:t>
        </w:r>
      </w:ins>
    </w:p>
    <w:p w14:paraId="546D89F7" w14:textId="77777777" w:rsidR="00B85BF4" w:rsidRPr="00B85BF4" w:rsidRDefault="00B85BF4">
      <w:pPr>
        <w:spacing w:line="360" w:lineRule="auto"/>
        <w:jc w:val="both"/>
        <w:rPr>
          <w:ins w:id="626" w:author="Azfar Tariq" w:date="2024-06-26T22:12:00Z"/>
          <w:bCs/>
          <w:color w:val="000000"/>
          <w:rPrChange w:id="627" w:author="HP" w:date="2024-06-27T12:46:00Z">
            <w:rPr>
              <w:ins w:id="628" w:author="Azfar Tariq" w:date="2024-06-26T22:12:00Z"/>
              <w:b/>
              <w:bCs/>
              <w:color w:val="000000"/>
            </w:rPr>
          </w:rPrChange>
        </w:rPr>
      </w:pPr>
    </w:p>
    <w:p w14:paraId="3BEFBBC6" w14:textId="77777777" w:rsidR="00F36D27" w:rsidRDefault="00F36D27">
      <w:pPr>
        <w:spacing w:line="360" w:lineRule="auto"/>
        <w:jc w:val="center"/>
        <w:rPr>
          <w:ins w:id="629" w:author="Azfar Tariq" w:date="2024-06-26T22:12:00Z"/>
          <w:b/>
          <w:bCs/>
          <w:color w:val="000000"/>
        </w:rPr>
        <w:pPrChange w:id="630" w:author="Azfar Tariq" w:date="2024-06-26T22:13:00Z">
          <w:pPr>
            <w:spacing w:line="360" w:lineRule="auto"/>
            <w:jc w:val="both"/>
          </w:pPr>
        </w:pPrChange>
      </w:pPr>
      <w:ins w:id="631" w:author="Azfar Tariq" w:date="2024-06-26T22:12:00Z">
        <w:r w:rsidRPr="00974028">
          <w:rPr>
            <w:b/>
            <w:bCs/>
            <w:noProof/>
            <w:color w:val="000000"/>
            <w:rPrChange w:id="632" w:author="Unknown">
              <w:rPr>
                <w:noProof/>
              </w:rPr>
            </w:rPrChange>
          </w:rPr>
          <w:drawing>
            <wp:inline distT="0" distB="0" distL="0" distR="0" wp14:anchorId="1CFE2A32" wp14:editId="0ED39AAC">
              <wp:extent cx="4023360" cy="2397622"/>
              <wp:effectExtent l="0" t="0" r="0" b="3175"/>
              <wp:docPr id="298672843" name="Picture 298672843" descr="C:\Users\HP\Pictures\Screenshots\Screenshot 2024-06-14 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024-06-14 152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0272" cy="2401741"/>
                      </a:xfrm>
                      <a:prstGeom prst="rect">
                        <a:avLst/>
                      </a:prstGeom>
                      <a:noFill/>
                      <a:ln>
                        <a:noFill/>
                      </a:ln>
                    </pic:spPr>
                  </pic:pic>
                </a:graphicData>
              </a:graphic>
            </wp:inline>
          </w:drawing>
        </w:r>
      </w:ins>
    </w:p>
    <w:p w14:paraId="77036CD3" w14:textId="77777777" w:rsidR="00F36D27" w:rsidRDefault="00F36D27" w:rsidP="00F36D27">
      <w:pPr>
        <w:spacing w:line="360" w:lineRule="auto"/>
        <w:jc w:val="both"/>
        <w:rPr>
          <w:ins w:id="633" w:author="Azfar Tariq" w:date="2024-06-26T22:12:00Z"/>
          <w:b/>
          <w:bCs/>
          <w:color w:val="000000"/>
        </w:rPr>
      </w:pPr>
    </w:p>
    <w:p w14:paraId="5972C8F2" w14:textId="77777777" w:rsidR="00F36D27" w:rsidRDefault="00F36D27">
      <w:pPr>
        <w:spacing w:line="360" w:lineRule="auto"/>
        <w:jc w:val="center"/>
        <w:rPr>
          <w:ins w:id="634" w:author="Azfar Tariq" w:date="2024-06-26T22:12:00Z"/>
          <w:b/>
          <w:bCs/>
          <w:color w:val="000000"/>
        </w:rPr>
        <w:pPrChange w:id="635" w:author="Azfar Tariq" w:date="2024-06-26T22:13:00Z">
          <w:pPr>
            <w:spacing w:line="360" w:lineRule="auto"/>
            <w:jc w:val="both"/>
          </w:pPr>
        </w:pPrChange>
      </w:pPr>
      <w:ins w:id="636" w:author="Azfar Tariq" w:date="2024-06-26T22:12:00Z">
        <w:r w:rsidRPr="00974028">
          <w:rPr>
            <w:b/>
            <w:bCs/>
            <w:noProof/>
            <w:color w:val="000000"/>
            <w:rPrChange w:id="637" w:author="Unknown">
              <w:rPr>
                <w:noProof/>
              </w:rPr>
            </w:rPrChange>
          </w:rPr>
          <w:lastRenderedPageBreak/>
          <w:drawing>
            <wp:inline distT="0" distB="0" distL="0" distR="0" wp14:anchorId="31A5317B" wp14:editId="4B83A048">
              <wp:extent cx="4229100" cy="2511479"/>
              <wp:effectExtent l="0" t="0" r="0" b="3175"/>
              <wp:docPr id="1933400959" name="Picture 1933400959" descr="C:\Users\HP\Pictures\Screenshots\Screenshot 2024-06-14 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024-06-14 1529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4876" cy="2514909"/>
                      </a:xfrm>
                      <a:prstGeom prst="rect">
                        <a:avLst/>
                      </a:prstGeom>
                      <a:noFill/>
                      <a:ln>
                        <a:noFill/>
                      </a:ln>
                    </pic:spPr>
                  </pic:pic>
                </a:graphicData>
              </a:graphic>
            </wp:inline>
          </w:drawing>
        </w:r>
      </w:ins>
    </w:p>
    <w:p w14:paraId="2393D424" w14:textId="77777777" w:rsidR="00F36D27" w:rsidRDefault="00F36D27" w:rsidP="00F36D27">
      <w:pPr>
        <w:spacing w:line="360" w:lineRule="auto"/>
        <w:jc w:val="both"/>
        <w:rPr>
          <w:ins w:id="638" w:author="Azfar Tariq" w:date="2024-06-26T22:12:00Z"/>
          <w:b/>
          <w:bCs/>
          <w:color w:val="000000"/>
        </w:rPr>
      </w:pPr>
    </w:p>
    <w:p w14:paraId="793E35F4" w14:textId="77777777" w:rsidR="00F36D27" w:rsidRDefault="00F36D27">
      <w:pPr>
        <w:spacing w:line="360" w:lineRule="auto"/>
        <w:jc w:val="both"/>
        <w:rPr>
          <w:ins w:id="639" w:author="HP" w:date="2024-06-27T12:52:00Z"/>
          <w:b/>
          <w:bCs/>
          <w:color w:val="000000"/>
        </w:rPr>
      </w:pPr>
      <w:ins w:id="640" w:author="Azfar Tariq" w:date="2024-06-26T22:12:00Z">
        <w:r>
          <w:rPr>
            <w:b/>
            <w:bCs/>
            <w:color w:val="000000"/>
          </w:rPr>
          <w:t>Prototype:</w:t>
        </w:r>
      </w:ins>
    </w:p>
    <w:p w14:paraId="13CA8487" w14:textId="3FD2E914" w:rsidR="00597171" w:rsidRPr="00363AE0" w:rsidRDefault="00363AE0">
      <w:pPr>
        <w:spacing w:line="360" w:lineRule="auto"/>
        <w:jc w:val="both"/>
        <w:rPr>
          <w:ins w:id="641" w:author="Azfar Tariq" w:date="2024-06-26T22:12:00Z"/>
          <w:bCs/>
          <w:color w:val="000000"/>
          <w:rPrChange w:id="642" w:author="HP" w:date="2024-06-27T13:09:00Z">
            <w:rPr>
              <w:ins w:id="643" w:author="Azfar Tariq" w:date="2024-06-26T22:12:00Z"/>
              <w:b/>
              <w:bCs/>
              <w:color w:val="000000"/>
            </w:rPr>
          </w:rPrChange>
        </w:rPr>
      </w:pPr>
      <w:ins w:id="644" w:author="HP" w:date="2024-06-27T13:09:00Z">
        <w:r>
          <w:rPr>
            <w:bCs/>
            <w:color w:val="000000"/>
          </w:rPr>
          <w:t xml:space="preserve">Following is picture of </w:t>
        </w:r>
      </w:ins>
      <w:ins w:id="645" w:author="HP" w:date="2024-06-27T13:12:00Z">
        <w:r>
          <w:rPr>
            <w:bCs/>
            <w:color w:val="000000"/>
          </w:rPr>
          <w:t>working prototype:</w:t>
        </w:r>
      </w:ins>
    </w:p>
    <w:p w14:paraId="12930407" w14:textId="62A8B96A" w:rsidR="005E3C12" w:rsidRDefault="00F36D27">
      <w:pPr>
        <w:jc w:val="center"/>
        <w:rPr>
          <w:ins w:id="646" w:author="Azfar Tariq" w:date="2024-06-26T22:10:00Z"/>
          <w:b/>
        </w:rPr>
        <w:pPrChange w:id="647" w:author="Azfar Tariq" w:date="2024-06-26T22:13:00Z">
          <w:pPr>
            <w:jc w:val="both"/>
          </w:pPr>
        </w:pPrChange>
      </w:pPr>
      <w:ins w:id="648" w:author="Azfar Tariq" w:date="2024-06-26T22:12:00Z">
        <w:r w:rsidRPr="004A0B95">
          <w:rPr>
            <w:b/>
            <w:bCs/>
            <w:noProof/>
            <w:color w:val="000000"/>
            <w:rPrChange w:id="649" w:author="Unknown">
              <w:rPr>
                <w:noProof/>
              </w:rPr>
            </w:rPrChange>
          </w:rPr>
          <w:drawing>
            <wp:inline distT="0" distB="0" distL="0" distR="0" wp14:anchorId="17A177C7" wp14:editId="5EA5A57D">
              <wp:extent cx="4931481" cy="3710940"/>
              <wp:effectExtent l="0" t="0" r="2540" b="3810"/>
              <wp:docPr id="1558896701" name="Picture 1558896701" descr="C:\Users\HP\Desktop\WhatsApp Image 2024-06-14 at 15.36.51_e4509f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hatsApp Image 2024-06-14 at 15.36.51_e4509f3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4584" cy="3713275"/>
                      </a:xfrm>
                      <a:prstGeom prst="rect">
                        <a:avLst/>
                      </a:prstGeom>
                      <a:noFill/>
                      <a:ln>
                        <a:noFill/>
                      </a:ln>
                    </pic:spPr>
                  </pic:pic>
                </a:graphicData>
              </a:graphic>
            </wp:inline>
          </w:drawing>
        </w:r>
      </w:ins>
    </w:p>
    <w:p w14:paraId="1A989F27" w14:textId="14DD20C4" w:rsidR="00780507" w:rsidRPr="00780507" w:rsidRDefault="00780507">
      <w:pPr>
        <w:pPrChange w:id="650" w:author="Azfar Tariq" w:date="2024-06-26T22:09:00Z">
          <w:pPr>
            <w:pStyle w:val="Heading1"/>
            <w:jc w:val="left"/>
          </w:pPr>
        </w:pPrChange>
      </w:pPr>
    </w:p>
    <w:p w14:paraId="6DACA50E" w14:textId="77777777" w:rsidR="00780507" w:rsidRDefault="00780507">
      <w:pPr>
        <w:pStyle w:val="Heading1"/>
        <w:rPr>
          <w:ins w:id="651" w:author="Azfar Tariq" w:date="2024-06-26T22:09:00Z"/>
          <w:rFonts w:ascii="Times New Roman" w:eastAsia="Times New Roman" w:hAnsi="Times New Roman" w:cs="Times New Roman"/>
          <w:b w:val="0"/>
          <w:sz w:val="96"/>
          <w:szCs w:val="96"/>
        </w:rPr>
      </w:pPr>
      <w:bookmarkStart w:id="652" w:name="_Toc167959168"/>
    </w:p>
    <w:p w14:paraId="6F66B9A6" w14:textId="46C77A53" w:rsidR="00A52BB1" w:rsidRDefault="00383C48">
      <w:pPr>
        <w:pStyle w:val="Heading1"/>
        <w:rPr>
          <w:rFonts w:ascii="Times New Roman" w:eastAsia="Times New Roman" w:hAnsi="Times New Roman" w:cs="Times New Roman"/>
          <w:b w:val="0"/>
          <w:sz w:val="96"/>
          <w:szCs w:val="96"/>
        </w:rPr>
      </w:pPr>
      <w:r>
        <w:rPr>
          <w:rFonts w:ascii="Times New Roman" w:eastAsia="Times New Roman" w:hAnsi="Times New Roman" w:cs="Times New Roman"/>
          <w:b w:val="0"/>
          <w:sz w:val="96"/>
          <w:szCs w:val="96"/>
        </w:rPr>
        <w:t>Chapter 8</w:t>
      </w:r>
      <w:bookmarkEnd w:id="652"/>
    </w:p>
    <w:p w14:paraId="52ED0AB7" w14:textId="77777777" w:rsidR="00A52BB1" w:rsidRDefault="00383C48">
      <w:pPr>
        <w:pStyle w:val="Heading1"/>
        <w:rPr>
          <w:rFonts w:ascii="Times New Roman" w:eastAsia="Times New Roman" w:hAnsi="Times New Roman" w:cs="Times New Roman"/>
        </w:rPr>
      </w:pPr>
      <w:bookmarkStart w:id="653" w:name="_Toc167959169"/>
      <w:r>
        <w:rPr>
          <w:rFonts w:ascii="Times New Roman" w:eastAsia="Times New Roman" w:hAnsi="Times New Roman" w:cs="Times New Roman"/>
        </w:rPr>
        <w:t>Conclusion &amp; Future Enhancements</w:t>
      </w:r>
      <w:bookmarkEnd w:id="653"/>
    </w:p>
    <w:p w14:paraId="6AC10098" w14:textId="77777777" w:rsidR="00A52BB1" w:rsidRDefault="00A52BB1">
      <w:pPr>
        <w:keepNext/>
        <w:pBdr>
          <w:top w:val="nil"/>
          <w:left w:val="nil"/>
          <w:bottom w:val="nil"/>
          <w:right w:val="nil"/>
          <w:between w:val="nil"/>
        </w:pBdr>
        <w:spacing w:line="360" w:lineRule="auto"/>
        <w:rPr>
          <w:b/>
          <w:color w:val="000000"/>
          <w:sz w:val="40"/>
          <w:szCs w:val="40"/>
        </w:rPr>
      </w:pPr>
      <w:bookmarkStart w:id="654" w:name="_4fsjm0b" w:colFirst="0" w:colLast="0"/>
      <w:bookmarkEnd w:id="654"/>
    </w:p>
    <w:p w14:paraId="0940B990" w14:textId="77777777" w:rsidR="00A52BB1" w:rsidRDefault="00A52BB1">
      <w:pPr>
        <w:keepNext/>
        <w:pBdr>
          <w:top w:val="nil"/>
          <w:left w:val="nil"/>
          <w:bottom w:val="nil"/>
          <w:right w:val="nil"/>
          <w:between w:val="nil"/>
        </w:pBdr>
        <w:spacing w:line="360" w:lineRule="auto"/>
        <w:rPr>
          <w:b/>
          <w:color w:val="000000"/>
          <w:sz w:val="40"/>
          <w:szCs w:val="40"/>
        </w:rPr>
      </w:pPr>
    </w:p>
    <w:p w14:paraId="131B83D6" w14:textId="77777777" w:rsidR="00A52BB1" w:rsidRDefault="00A52BB1">
      <w:pPr>
        <w:keepNext/>
        <w:pBdr>
          <w:top w:val="nil"/>
          <w:left w:val="nil"/>
          <w:bottom w:val="nil"/>
          <w:right w:val="nil"/>
          <w:between w:val="nil"/>
        </w:pBdr>
        <w:spacing w:line="360" w:lineRule="auto"/>
        <w:rPr>
          <w:b/>
          <w:color w:val="000000"/>
          <w:sz w:val="40"/>
          <w:szCs w:val="40"/>
        </w:rPr>
      </w:pPr>
    </w:p>
    <w:p w14:paraId="219D56E6" w14:textId="77777777" w:rsidR="00A52BB1" w:rsidRDefault="00A52BB1">
      <w:pPr>
        <w:keepNext/>
        <w:pBdr>
          <w:top w:val="nil"/>
          <w:left w:val="nil"/>
          <w:bottom w:val="nil"/>
          <w:right w:val="nil"/>
          <w:between w:val="nil"/>
        </w:pBdr>
        <w:spacing w:line="360" w:lineRule="auto"/>
        <w:rPr>
          <w:b/>
          <w:color w:val="000000"/>
          <w:sz w:val="40"/>
          <w:szCs w:val="40"/>
        </w:rPr>
      </w:pPr>
    </w:p>
    <w:p w14:paraId="2C1B8B33" w14:textId="77777777" w:rsidR="00A52BB1" w:rsidRDefault="00A52BB1">
      <w:pPr>
        <w:keepNext/>
        <w:pBdr>
          <w:top w:val="nil"/>
          <w:left w:val="nil"/>
          <w:bottom w:val="nil"/>
          <w:right w:val="nil"/>
          <w:between w:val="nil"/>
        </w:pBdr>
        <w:spacing w:line="360" w:lineRule="auto"/>
        <w:rPr>
          <w:b/>
          <w:color w:val="000000"/>
          <w:sz w:val="40"/>
          <w:szCs w:val="40"/>
        </w:rPr>
      </w:pPr>
    </w:p>
    <w:p w14:paraId="37B7EE9B" w14:textId="77777777" w:rsidR="00A52BB1" w:rsidRDefault="00A52BB1">
      <w:pPr>
        <w:keepNext/>
        <w:pBdr>
          <w:top w:val="nil"/>
          <w:left w:val="nil"/>
          <w:bottom w:val="nil"/>
          <w:right w:val="nil"/>
          <w:between w:val="nil"/>
        </w:pBdr>
        <w:spacing w:line="360" w:lineRule="auto"/>
        <w:rPr>
          <w:b/>
          <w:color w:val="000000"/>
          <w:sz w:val="40"/>
          <w:szCs w:val="40"/>
        </w:rPr>
      </w:pPr>
    </w:p>
    <w:p w14:paraId="26498A4D" w14:textId="77777777" w:rsidR="00A52BB1" w:rsidRDefault="00A52BB1">
      <w:pPr>
        <w:keepNext/>
        <w:pBdr>
          <w:top w:val="nil"/>
          <w:left w:val="nil"/>
          <w:bottom w:val="nil"/>
          <w:right w:val="nil"/>
          <w:between w:val="nil"/>
        </w:pBdr>
        <w:spacing w:line="360" w:lineRule="auto"/>
        <w:rPr>
          <w:b/>
          <w:color w:val="000000"/>
          <w:sz w:val="40"/>
          <w:szCs w:val="40"/>
        </w:rPr>
      </w:pPr>
    </w:p>
    <w:p w14:paraId="6E4B6537" w14:textId="77777777" w:rsidR="00A52BB1" w:rsidRDefault="00A52BB1">
      <w:pPr>
        <w:keepNext/>
        <w:pBdr>
          <w:top w:val="nil"/>
          <w:left w:val="nil"/>
          <w:bottom w:val="nil"/>
          <w:right w:val="nil"/>
          <w:between w:val="nil"/>
        </w:pBdr>
        <w:spacing w:line="360" w:lineRule="auto"/>
        <w:rPr>
          <w:b/>
          <w:color w:val="000000"/>
          <w:sz w:val="40"/>
          <w:szCs w:val="40"/>
        </w:rPr>
      </w:pPr>
    </w:p>
    <w:p w14:paraId="5D76E67D" w14:textId="77777777" w:rsidR="00A52BB1" w:rsidRDefault="00A52BB1">
      <w:pPr>
        <w:keepNext/>
        <w:pBdr>
          <w:top w:val="nil"/>
          <w:left w:val="nil"/>
          <w:bottom w:val="nil"/>
          <w:right w:val="nil"/>
          <w:between w:val="nil"/>
        </w:pBdr>
        <w:spacing w:line="360" w:lineRule="auto"/>
        <w:rPr>
          <w:b/>
          <w:color w:val="000000"/>
          <w:sz w:val="40"/>
          <w:szCs w:val="40"/>
        </w:rPr>
      </w:pPr>
    </w:p>
    <w:p w14:paraId="35753ED3" w14:textId="77777777" w:rsidR="00A52BB1" w:rsidRDefault="00A52BB1">
      <w:pPr>
        <w:keepNext/>
        <w:pBdr>
          <w:top w:val="nil"/>
          <w:left w:val="nil"/>
          <w:bottom w:val="nil"/>
          <w:right w:val="nil"/>
          <w:between w:val="nil"/>
        </w:pBdr>
        <w:spacing w:line="360" w:lineRule="auto"/>
        <w:rPr>
          <w:b/>
          <w:color w:val="000000"/>
          <w:sz w:val="40"/>
          <w:szCs w:val="40"/>
        </w:rPr>
      </w:pPr>
    </w:p>
    <w:p w14:paraId="6DF7F054" w14:textId="77777777" w:rsidR="00A52BB1" w:rsidRDefault="00A52BB1">
      <w:pPr>
        <w:keepNext/>
        <w:pBdr>
          <w:top w:val="nil"/>
          <w:left w:val="nil"/>
          <w:bottom w:val="nil"/>
          <w:right w:val="nil"/>
          <w:between w:val="nil"/>
        </w:pBdr>
        <w:spacing w:line="360" w:lineRule="auto"/>
        <w:rPr>
          <w:b/>
          <w:color w:val="000000"/>
          <w:sz w:val="40"/>
          <w:szCs w:val="40"/>
        </w:rPr>
      </w:pPr>
    </w:p>
    <w:p w14:paraId="5BCBB1E3" w14:textId="77777777" w:rsidR="00A52BB1" w:rsidRDefault="00A52BB1">
      <w:pPr>
        <w:keepNext/>
        <w:pBdr>
          <w:top w:val="nil"/>
          <w:left w:val="nil"/>
          <w:bottom w:val="nil"/>
          <w:right w:val="nil"/>
          <w:between w:val="nil"/>
        </w:pBdr>
        <w:spacing w:line="360" w:lineRule="auto"/>
        <w:rPr>
          <w:b/>
          <w:color w:val="000000"/>
          <w:sz w:val="40"/>
          <w:szCs w:val="40"/>
        </w:rPr>
      </w:pPr>
    </w:p>
    <w:p w14:paraId="3074368B" w14:textId="77777777" w:rsidR="00A52BB1" w:rsidRDefault="00383C48">
      <w:pPr>
        <w:keepNext/>
        <w:pBdr>
          <w:top w:val="nil"/>
          <w:left w:val="nil"/>
          <w:bottom w:val="nil"/>
          <w:right w:val="nil"/>
          <w:between w:val="nil"/>
        </w:pBdr>
        <w:spacing w:line="360" w:lineRule="auto"/>
        <w:rPr>
          <w:color w:val="000000"/>
          <w:sz w:val="40"/>
          <w:szCs w:val="40"/>
        </w:rPr>
      </w:pPr>
      <w:r>
        <w:rPr>
          <w:b/>
          <w:color w:val="000000"/>
          <w:sz w:val="40"/>
          <w:szCs w:val="40"/>
        </w:rPr>
        <w:lastRenderedPageBreak/>
        <w:t xml:space="preserve">Chapter 8: </w:t>
      </w:r>
      <w:r>
        <w:rPr>
          <w:color w:val="000000"/>
          <w:sz w:val="40"/>
          <w:szCs w:val="40"/>
        </w:rPr>
        <w:t xml:space="preserve">Conclusion &amp; Future Enhancements </w:t>
      </w:r>
    </w:p>
    <w:p w14:paraId="755D4D9B" w14:textId="77777777" w:rsidR="00A52BB1" w:rsidRDefault="00A52BB1">
      <w:pPr>
        <w:spacing w:line="360" w:lineRule="auto"/>
        <w:jc w:val="both"/>
      </w:pPr>
    </w:p>
    <w:p w14:paraId="44CC53B4" w14:textId="2818CCF6" w:rsidR="00671A59" w:rsidRPr="00671A59" w:rsidRDefault="00671A59" w:rsidP="00671A59">
      <w:pPr>
        <w:pStyle w:val="Heading2"/>
        <w:rPr>
          <w:sz w:val="32"/>
          <w:szCs w:val="40"/>
        </w:rPr>
      </w:pPr>
      <w:bookmarkStart w:id="655" w:name="_Toc167959170"/>
      <w:r w:rsidRPr="00671A59">
        <w:rPr>
          <w:sz w:val="32"/>
          <w:szCs w:val="40"/>
        </w:rPr>
        <w:t>8.1</w:t>
      </w:r>
      <w:r>
        <w:rPr>
          <w:sz w:val="32"/>
          <w:szCs w:val="40"/>
        </w:rPr>
        <w:t xml:space="preserve"> Achievements and Improvements</w:t>
      </w:r>
      <w:bookmarkEnd w:id="655"/>
    </w:p>
    <w:p w14:paraId="40820FB0" w14:textId="77777777" w:rsidR="007E1349" w:rsidRDefault="007E1349" w:rsidP="007E1349">
      <w:pPr>
        <w:spacing w:line="360" w:lineRule="auto"/>
        <w:jc w:val="both"/>
      </w:pPr>
      <w:bookmarkStart w:id="656" w:name="_odc9jc" w:colFirst="0" w:colLast="0"/>
      <w:bookmarkEnd w:id="656"/>
      <w:r w:rsidRPr="00A93B9A">
        <w:t>Throughout the development of our IoT-Based Electricity Conservation System, we have achieved significant milestones and made notable improvements to enhance its functionality and usability. Key achievements include the successful integration of image processing algorithms for accurate occupancy detection, the implementation of a user-friendly web interface for intuitive configuration and monitoring, and the establishment of robust communication protocols for seamless interaction between system components. Additionally, our system has garnered positive feedback from initial pilot testing, demonstrating its effectiveness in reducing energy consumption and promoting sustainable practices. Moving forward, we are committed to continuous improvement, with plans to further optimize performance, expand compatibility with additional devices and platforms, and enhance user experience through feedback-driven refinements. By prioritizing innovation and responsiveness to customer needs, we aim to maintain our position as a leader in the evolving landscape of energy conservation solutions.</w:t>
      </w:r>
    </w:p>
    <w:p w14:paraId="58A0AC67" w14:textId="77777777" w:rsidR="007E1349" w:rsidRDefault="007E1349" w:rsidP="007E1349">
      <w:pPr>
        <w:spacing w:line="360" w:lineRule="auto"/>
        <w:jc w:val="both"/>
      </w:pPr>
    </w:p>
    <w:p w14:paraId="30FB0AD5" w14:textId="35177979" w:rsidR="00BB7277" w:rsidRPr="00BB7277" w:rsidRDefault="00BB7277" w:rsidP="00BB7277">
      <w:pPr>
        <w:pStyle w:val="Heading2"/>
        <w:rPr>
          <w:sz w:val="32"/>
          <w:szCs w:val="40"/>
        </w:rPr>
      </w:pPr>
      <w:bookmarkStart w:id="657" w:name="_1a346fx" w:colFirst="0" w:colLast="0"/>
      <w:bookmarkStart w:id="658" w:name="_Toc167959171"/>
      <w:bookmarkEnd w:id="657"/>
      <w:r w:rsidRPr="00BB7277">
        <w:rPr>
          <w:sz w:val="32"/>
          <w:szCs w:val="40"/>
        </w:rPr>
        <w:t>8.2</w:t>
      </w:r>
      <w:r>
        <w:rPr>
          <w:sz w:val="32"/>
          <w:szCs w:val="40"/>
        </w:rPr>
        <w:t xml:space="preserve"> Critical Review</w:t>
      </w:r>
      <w:bookmarkEnd w:id="658"/>
    </w:p>
    <w:p w14:paraId="315BDAE2" w14:textId="09919483" w:rsidR="007E1349" w:rsidRDefault="007E1349" w:rsidP="007E1349">
      <w:pPr>
        <w:spacing w:line="360" w:lineRule="auto"/>
        <w:jc w:val="both"/>
      </w:pPr>
      <w:r w:rsidRPr="000D4555">
        <w:t>A critical review of our IoT-Based Electricity Conservation System reveals both strengths and areas for improvement. While our system excels in its integration of image processing for accurate occupancy detection and its user-friendly web interface, there are areas that warrant attention. One such area is the complexity of installation and setup, which may pose challenges for users without technical expertise. Additionally, the reliance on internet connectivity for real-time data transmission could be a limitation in certain environments with unreliable network coverage. Furthermore, while our system offers comprehensive energy management capabilities, there is potential for further refinement and optimization to maximize energy savings and efficiency. Moving forward, addressing these challenges will be crucial to ensuring the continued success and adoption of our system in the competitive energy conservation market.</w:t>
      </w:r>
    </w:p>
    <w:p w14:paraId="2BE8CBBF" w14:textId="77777777" w:rsidR="007E1349" w:rsidRDefault="007E1349" w:rsidP="007E1349">
      <w:pPr>
        <w:spacing w:line="360" w:lineRule="auto"/>
        <w:jc w:val="both"/>
      </w:pPr>
    </w:p>
    <w:p w14:paraId="03069750" w14:textId="77777777" w:rsidR="00920058" w:rsidRDefault="00920058" w:rsidP="007E1349">
      <w:pPr>
        <w:spacing w:line="360" w:lineRule="auto"/>
        <w:jc w:val="both"/>
      </w:pPr>
      <w:bookmarkStart w:id="659" w:name="_3u2rp3q" w:colFirst="0" w:colLast="0"/>
      <w:bookmarkEnd w:id="659"/>
    </w:p>
    <w:p w14:paraId="051D3096" w14:textId="77777777" w:rsidR="00920058" w:rsidRDefault="00920058" w:rsidP="007E1349">
      <w:pPr>
        <w:spacing w:line="360" w:lineRule="auto"/>
        <w:jc w:val="both"/>
      </w:pPr>
    </w:p>
    <w:p w14:paraId="0EB1B3E6" w14:textId="645D1699" w:rsidR="00920058" w:rsidRPr="00920058" w:rsidRDefault="00920058" w:rsidP="00920058">
      <w:pPr>
        <w:pStyle w:val="Heading2"/>
        <w:rPr>
          <w:sz w:val="32"/>
          <w:szCs w:val="40"/>
        </w:rPr>
      </w:pPr>
      <w:bookmarkStart w:id="660" w:name="_Toc167959172"/>
      <w:r w:rsidRPr="00920058">
        <w:rPr>
          <w:sz w:val="32"/>
          <w:szCs w:val="40"/>
        </w:rPr>
        <w:lastRenderedPageBreak/>
        <w:t xml:space="preserve">8.3 </w:t>
      </w:r>
      <w:r>
        <w:rPr>
          <w:sz w:val="32"/>
          <w:szCs w:val="40"/>
        </w:rPr>
        <w:t>Lessons Lea</w:t>
      </w:r>
      <w:r w:rsidR="00C86D00">
        <w:rPr>
          <w:sz w:val="32"/>
          <w:szCs w:val="40"/>
        </w:rPr>
        <w:t>r</w:t>
      </w:r>
      <w:r>
        <w:rPr>
          <w:sz w:val="32"/>
          <w:szCs w:val="40"/>
        </w:rPr>
        <w:t>nt</w:t>
      </w:r>
      <w:bookmarkEnd w:id="660"/>
    </w:p>
    <w:p w14:paraId="6B617628" w14:textId="1DEC0849" w:rsidR="007E1349" w:rsidRDefault="007E1349" w:rsidP="007E1349">
      <w:pPr>
        <w:spacing w:line="360" w:lineRule="auto"/>
        <w:jc w:val="both"/>
      </w:pPr>
      <w:r w:rsidRPr="008D5FC1">
        <w:t>The development of our IoT-Based Electricity Conservation System has provided valuable insights and lessons that have shaped our approach to future projects. One key lesson learned is the importance of user-centered design and simplicity in user interfaces, ensuring accessibility for a wide range of users. Additionally, effective communication and collaboration among team members are essential for project success, highlighting the significance of clear roles, responsibilities, and regular progress updates. Furthermore, the iterative nature of development underscores the importance of flexibility and adaptability to accommodate changing requirements and feedback. Another crucial lesson is the significance of thorough testing and validation throughout the development process to identify and address potential issues early on. By applying these lessons, we are better equipped to navigate future challenges and deliver innovative, user-centric solutions that meet the needs of our customers.</w:t>
      </w:r>
    </w:p>
    <w:p w14:paraId="14FED398" w14:textId="77777777" w:rsidR="007E1349" w:rsidRDefault="007E1349" w:rsidP="007E1349">
      <w:pPr>
        <w:spacing w:line="360" w:lineRule="auto"/>
        <w:jc w:val="both"/>
      </w:pPr>
    </w:p>
    <w:p w14:paraId="00272865" w14:textId="1832854B" w:rsidR="009D3680" w:rsidRPr="009101FE" w:rsidRDefault="009D3680" w:rsidP="009D3680">
      <w:pPr>
        <w:pStyle w:val="Heading2"/>
        <w:rPr>
          <w:sz w:val="32"/>
          <w:szCs w:val="40"/>
        </w:rPr>
      </w:pPr>
      <w:bookmarkStart w:id="661" w:name="_2981zbj" w:colFirst="0" w:colLast="0"/>
      <w:bookmarkStart w:id="662" w:name="_Toc167959173"/>
      <w:bookmarkEnd w:id="661"/>
      <w:r w:rsidRPr="009101FE">
        <w:rPr>
          <w:sz w:val="32"/>
          <w:szCs w:val="40"/>
        </w:rPr>
        <w:t xml:space="preserve">8.4 </w:t>
      </w:r>
      <w:r w:rsidR="009101FE" w:rsidRPr="009101FE">
        <w:rPr>
          <w:sz w:val="32"/>
          <w:szCs w:val="40"/>
        </w:rPr>
        <w:t>Future Enhancements/Recommendations</w:t>
      </w:r>
      <w:bookmarkEnd w:id="662"/>
    </w:p>
    <w:p w14:paraId="499F11B1" w14:textId="7B156DED" w:rsidR="007E1349" w:rsidRDefault="007E1349" w:rsidP="007E1349">
      <w:pPr>
        <w:spacing w:line="360" w:lineRule="auto"/>
        <w:jc w:val="both"/>
        <w:rPr>
          <w:b/>
        </w:rPr>
      </w:pPr>
      <w:r w:rsidRPr="004D1355">
        <w:t>Expanding upon the collection and analysis of usage data to enhance accuracy and provide actionable insights represents a significant improvement for our IoT-Based Electricity Conservation System. Implementing advanced algorithms capable of identifying peak usage times and opportunities for energy conservation would empower users with valuable information to optimize their energy consumption patterns effectively. By leveraging machine learning techniques, the system could learn from historical data to predict future usage trends and recommend personalized strategies for energy conservation. Additionally, enhancing the system's compatibility with a wider range of home setups and smart devices would increase its accessibility and appeal to a broader audience. Through these enhancements, we aim to provide users with a more intelligent and adaptable energy management solution that delivers tangible benefits in terms of both energy savings and environmental sustainability.</w:t>
      </w:r>
    </w:p>
    <w:p w14:paraId="2BE1BABA" w14:textId="77777777" w:rsidR="00A52BB1" w:rsidRDefault="00A52BB1">
      <w:pPr>
        <w:pStyle w:val="Heading1"/>
        <w:rPr>
          <w:rFonts w:ascii="Times New Roman" w:eastAsia="Times New Roman" w:hAnsi="Times New Roman" w:cs="Times New Roman"/>
          <w:b w:val="0"/>
          <w:sz w:val="96"/>
          <w:szCs w:val="96"/>
        </w:rPr>
      </w:pPr>
    </w:p>
    <w:p w14:paraId="0DC542A5" w14:textId="77777777" w:rsidR="00A52BB1" w:rsidRDefault="00383C48">
      <w:pPr>
        <w:pStyle w:val="Heading1"/>
        <w:rPr>
          <w:rFonts w:ascii="Times New Roman" w:eastAsia="Times New Roman" w:hAnsi="Times New Roman" w:cs="Times New Roman"/>
          <w:b w:val="0"/>
          <w:sz w:val="96"/>
          <w:szCs w:val="96"/>
        </w:rPr>
      </w:pPr>
      <w:bookmarkStart w:id="663" w:name="_Toc167959174"/>
      <w:r>
        <w:rPr>
          <w:rFonts w:ascii="Times New Roman" w:eastAsia="Times New Roman" w:hAnsi="Times New Roman" w:cs="Times New Roman"/>
          <w:b w:val="0"/>
          <w:sz w:val="96"/>
          <w:szCs w:val="96"/>
        </w:rPr>
        <w:t>Appendices</w:t>
      </w:r>
      <w:bookmarkEnd w:id="663"/>
    </w:p>
    <w:p w14:paraId="639A7BF2" w14:textId="77777777" w:rsidR="00A52BB1" w:rsidRDefault="00A52BB1">
      <w:pPr>
        <w:pStyle w:val="Heading1"/>
        <w:rPr>
          <w:rFonts w:ascii="Times New Roman" w:eastAsia="Times New Roman" w:hAnsi="Times New Roman" w:cs="Times New Roman"/>
          <w:b w:val="0"/>
        </w:rPr>
      </w:pPr>
    </w:p>
    <w:p w14:paraId="3891E21C" w14:textId="77777777" w:rsidR="00A52BB1" w:rsidRDefault="00A52BB1">
      <w:pPr>
        <w:pStyle w:val="Heading1"/>
        <w:rPr>
          <w:rFonts w:ascii="Times New Roman" w:eastAsia="Times New Roman" w:hAnsi="Times New Roman" w:cs="Times New Roman"/>
          <w:b w:val="0"/>
        </w:rPr>
      </w:pPr>
    </w:p>
    <w:p w14:paraId="4F9C14ED" w14:textId="77777777" w:rsidR="00A52BB1" w:rsidRDefault="00A52BB1">
      <w:pPr>
        <w:pStyle w:val="Heading1"/>
        <w:rPr>
          <w:rFonts w:ascii="Times New Roman" w:eastAsia="Times New Roman" w:hAnsi="Times New Roman" w:cs="Times New Roman"/>
          <w:b w:val="0"/>
        </w:rPr>
      </w:pPr>
    </w:p>
    <w:p w14:paraId="31DBB040" w14:textId="77777777" w:rsidR="00A52BB1" w:rsidRDefault="00A52BB1">
      <w:pPr>
        <w:pStyle w:val="Heading1"/>
        <w:rPr>
          <w:rFonts w:ascii="Times New Roman" w:eastAsia="Times New Roman" w:hAnsi="Times New Roman" w:cs="Times New Roman"/>
          <w:b w:val="0"/>
        </w:rPr>
      </w:pPr>
    </w:p>
    <w:p w14:paraId="54054D28" w14:textId="77777777" w:rsidR="00A52BB1" w:rsidRDefault="00A52BB1">
      <w:pPr>
        <w:pStyle w:val="Heading1"/>
        <w:rPr>
          <w:rFonts w:ascii="Times New Roman" w:eastAsia="Times New Roman" w:hAnsi="Times New Roman" w:cs="Times New Roman"/>
          <w:b w:val="0"/>
        </w:rPr>
      </w:pPr>
    </w:p>
    <w:p w14:paraId="6A6DE36D" w14:textId="77777777" w:rsidR="00A52BB1" w:rsidRDefault="00A52BB1"/>
    <w:p w14:paraId="14BABC05" w14:textId="77777777" w:rsidR="00A52BB1" w:rsidRDefault="00A52BB1"/>
    <w:p w14:paraId="5ACBC31D" w14:textId="77777777" w:rsidR="00A52BB1" w:rsidRDefault="00A52BB1">
      <w:pPr>
        <w:pStyle w:val="Heading1"/>
        <w:rPr>
          <w:rFonts w:ascii="Times New Roman" w:eastAsia="Times New Roman" w:hAnsi="Times New Roman" w:cs="Times New Roman"/>
          <w:b w:val="0"/>
        </w:rPr>
      </w:pPr>
    </w:p>
    <w:p w14:paraId="56090B52" w14:textId="77777777" w:rsidR="00A52BB1" w:rsidRDefault="00A52BB1">
      <w:pPr>
        <w:pStyle w:val="Heading1"/>
        <w:rPr>
          <w:rFonts w:ascii="Times New Roman" w:eastAsia="Times New Roman" w:hAnsi="Times New Roman" w:cs="Times New Roman"/>
          <w:b w:val="0"/>
        </w:rPr>
      </w:pPr>
    </w:p>
    <w:p w14:paraId="3404362F" w14:textId="77777777" w:rsidR="00A52BB1" w:rsidRDefault="00A52BB1"/>
    <w:p w14:paraId="209F8A69" w14:textId="77777777" w:rsidR="00A52BB1" w:rsidRDefault="00A52BB1"/>
    <w:p w14:paraId="238D8FC0" w14:textId="77777777" w:rsidR="00A52BB1" w:rsidRDefault="00A52BB1"/>
    <w:p w14:paraId="08D075AC" w14:textId="77777777" w:rsidR="00A52BB1" w:rsidRDefault="00A52BB1"/>
    <w:p w14:paraId="403EEE73" w14:textId="77777777" w:rsidR="00A52BB1" w:rsidRDefault="00383C48">
      <w:pPr>
        <w:pStyle w:val="Heading1"/>
        <w:spacing w:before="0" w:after="0" w:line="360" w:lineRule="auto"/>
        <w:jc w:val="left"/>
        <w:rPr>
          <w:rFonts w:ascii="Times New Roman" w:eastAsia="Times New Roman" w:hAnsi="Times New Roman" w:cs="Times New Roman"/>
          <w:b w:val="0"/>
          <w:sz w:val="40"/>
          <w:szCs w:val="40"/>
        </w:rPr>
      </w:pPr>
      <w:bookmarkStart w:id="664" w:name="_Toc167959175"/>
      <w:r>
        <w:rPr>
          <w:rFonts w:ascii="Times New Roman" w:eastAsia="Times New Roman" w:hAnsi="Times New Roman" w:cs="Times New Roman"/>
          <w:sz w:val="40"/>
          <w:szCs w:val="40"/>
        </w:rPr>
        <w:lastRenderedPageBreak/>
        <w:t xml:space="preserve">Appendix A: </w:t>
      </w:r>
      <w:r>
        <w:rPr>
          <w:rFonts w:ascii="Times New Roman" w:eastAsia="Times New Roman" w:hAnsi="Times New Roman" w:cs="Times New Roman"/>
          <w:b w:val="0"/>
          <w:sz w:val="40"/>
          <w:szCs w:val="40"/>
        </w:rPr>
        <w:t>Information / Promotional Material</w:t>
      </w:r>
      <w:bookmarkEnd w:id="664"/>
      <w:r>
        <w:rPr>
          <w:rFonts w:ascii="Times New Roman" w:eastAsia="Times New Roman" w:hAnsi="Times New Roman" w:cs="Times New Roman"/>
          <w:b w:val="0"/>
          <w:sz w:val="40"/>
          <w:szCs w:val="40"/>
        </w:rPr>
        <w:t xml:space="preserve"> </w:t>
      </w:r>
    </w:p>
    <w:p w14:paraId="0572008C" w14:textId="4E6CC235" w:rsidR="00A52BB1" w:rsidDel="002322EB" w:rsidRDefault="001F3956">
      <w:pPr>
        <w:spacing w:line="360" w:lineRule="auto"/>
        <w:jc w:val="both"/>
        <w:rPr>
          <w:del w:id="665" w:author="Azfar Tariq" w:date="2024-06-26T22:14:00Z"/>
          <w:color w:val="000000"/>
        </w:rPr>
      </w:pPr>
      <w:bookmarkStart w:id="666" w:name="_47hxl2r" w:colFirst="0" w:colLast="0"/>
      <w:bookmarkEnd w:id="666"/>
      <w:r w:rsidRPr="001F3956">
        <w:rPr>
          <w:color w:val="000000"/>
        </w:rPr>
        <w:t>This appendix contains supplementary materials that provide additional context and support for the IoT-Based Electricity Conservation System project. It includes brochures, flyers, and posters designed for promotional purposes, aiming to raise awareness about the project and its benefits. These materials highlight the system's features, advantages, and potential applications, targeting stakeholders such as university administrators, faculty, and students. The appendix also features technical diagrams and infographics to visually communicate the system's functionality and impact on energy conservation.</w:t>
      </w:r>
    </w:p>
    <w:p w14:paraId="3DAF291C" w14:textId="77777777" w:rsidR="001F3956" w:rsidDel="002322EB" w:rsidRDefault="001F3956">
      <w:pPr>
        <w:spacing w:line="360" w:lineRule="auto"/>
        <w:jc w:val="both"/>
        <w:rPr>
          <w:del w:id="667" w:author="Azfar Tariq" w:date="2024-06-26T22:14:00Z"/>
        </w:rPr>
      </w:pPr>
    </w:p>
    <w:p w14:paraId="2FB7B0A9" w14:textId="77777777" w:rsidR="00AB0A9F" w:rsidDel="002322EB" w:rsidRDefault="00AB0A9F">
      <w:pPr>
        <w:spacing w:line="360" w:lineRule="auto"/>
        <w:jc w:val="both"/>
        <w:rPr>
          <w:del w:id="668" w:author="Azfar Tariq" w:date="2024-06-26T22:14:00Z"/>
        </w:rPr>
      </w:pPr>
    </w:p>
    <w:p w14:paraId="04DA0ED9" w14:textId="77777777" w:rsidR="00AB0A9F" w:rsidDel="002322EB" w:rsidRDefault="00AB0A9F">
      <w:pPr>
        <w:spacing w:line="360" w:lineRule="auto"/>
        <w:jc w:val="both"/>
        <w:rPr>
          <w:del w:id="669" w:author="Azfar Tariq" w:date="2024-06-26T22:14:00Z"/>
        </w:rPr>
      </w:pPr>
    </w:p>
    <w:p w14:paraId="6BEB7AB1" w14:textId="77777777" w:rsidR="00AB0A9F" w:rsidDel="002322EB" w:rsidRDefault="00AB0A9F">
      <w:pPr>
        <w:spacing w:line="360" w:lineRule="auto"/>
        <w:jc w:val="both"/>
        <w:rPr>
          <w:del w:id="670" w:author="Azfar Tariq" w:date="2024-06-26T22:14:00Z"/>
        </w:rPr>
      </w:pPr>
    </w:p>
    <w:p w14:paraId="6E88DEE2" w14:textId="77777777" w:rsidR="00AB0A9F" w:rsidDel="002322EB" w:rsidRDefault="00AB0A9F">
      <w:pPr>
        <w:spacing w:line="360" w:lineRule="auto"/>
        <w:jc w:val="both"/>
        <w:rPr>
          <w:del w:id="671" w:author="Azfar Tariq" w:date="2024-06-26T22:14:00Z"/>
        </w:rPr>
      </w:pPr>
    </w:p>
    <w:p w14:paraId="68020F8F" w14:textId="77777777" w:rsidR="00AB0A9F" w:rsidDel="002322EB" w:rsidRDefault="00AB0A9F">
      <w:pPr>
        <w:spacing w:line="360" w:lineRule="auto"/>
        <w:jc w:val="both"/>
        <w:rPr>
          <w:del w:id="672" w:author="Azfar Tariq" w:date="2024-06-26T22:14:00Z"/>
        </w:rPr>
      </w:pPr>
    </w:p>
    <w:p w14:paraId="71DE8F3E" w14:textId="77777777" w:rsidR="00AB0A9F" w:rsidDel="002322EB" w:rsidRDefault="00AB0A9F">
      <w:pPr>
        <w:spacing w:line="360" w:lineRule="auto"/>
        <w:jc w:val="both"/>
        <w:rPr>
          <w:del w:id="673" w:author="Azfar Tariq" w:date="2024-06-26T22:14:00Z"/>
        </w:rPr>
      </w:pPr>
    </w:p>
    <w:p w14:paraId="2963BC2F" w14:textId="77777777" w:rsidR="00AB0A9F" w:rsidDel="002322EB" w:rsidRDefault="00AB0A9F">
      <w:pPr>
        <w:spacing w:line="360" w:lineRule="auto"/>
        <w:jc w:val="both"/>
        <w:rPr>
          <w:del w:id="674" w:author="Azfar Tariq" w:date="2024-06-26T22:14:00Z"/>
        </w:rPr>
      </w:pPr>
    </w:p>
    <w:p w14:paraId="480F2432" w14:textId="77777777" w:rsidR="00AB0A9F" w:rsidDel="002322EB" w:rsidRDefault="00AB0A9F">
      <w:pPr>
        <w:spacing w:line="360" w:lineRule="auto"/>
        <w:jc w:val="both"/>
        <w:rPr>
          <w:del w:id="675" w:author="Azfar Tariq" w:date="2024-06-26T22:14:00Z"/>
        </w:rPr>
      </w:pPr>
    </w:p>
    <w:p w14:paraId="12AAC30A" w14:textId="77777777" w:rsidR="00AB0A9F" w:rsidDel="002322EB" w:rsidRDefault="00AB0A9F">
      <w:pPr>
        <w:spacing w:line="360" w:lineRule="auto"/>
        <w:jc w:val="both"/>
        <w:rPr>
          <w:del w:id="676" w:author="Azfar Tariq" w:date="2024-06-26T22:14:00Z"/>
        </w:rPr>
      </w:pPr>
    </w:p>
    <w:p w14:paraId="446AC819" w14:textId="77777777" w:rsidR="00AB0A9F" w:rsidDel="002322EB" w:rsidRDefault="00AB0A9F">
      <w:pPr>
        <w:spacing w:line="360" w:lineRule="auto"/>
        <w:jc w:val="both"/>
        <w:rPr>
          <w:del w:id="677" w:author="Azfar Tariq" w:date="2024-06-26T22:14:00Z"/>
        </w:rPr>
      </w:pPr>
    </w:p>
    <w:p w14:paraId="2DE45CC9" w14:textId="77777777" w:rsidR="00AB0A9F" w:rsidDel="002322EB" w:rsidRDefault="00AB0A9F">
      <w:pPr>
        <w:spacing w:line="360" w:lineRule="auto"/>
        <w:jc w:val="both"/>
        <w:rPr>
          <w:del w:id="678" w:author="Azfar Tariq" w:date="2024-06-26T22:14:00Z"/>
        </w:rPr>
      </w:pPr>
    </w:p>
    <w:p w14:paraId="1C0EFD69" w14:textId="77777777" w:rsidR="00AB0A9F" w:rsidDel="002322EB" w:rsidRDefault="00AB0A9F">
      <w:pPr>
        <w:spacing w:line="360" w:lineRule="auto"/>
        <w:jc w:val="both"/>
        <w:rPr>
          <w:del w:id="679" w:author="Azfar Tariq" w:date="2024-06-26T22:14:00Z"/>
        </w:rPr>
      </w:pPr>
    </w:p>
    <w:p w14:paraId="0AE20205" w14:textId="77777777" w:rsidR="00AB0A9F" w:rsidDel="002322EB" w:rsidRDefault="00AB0A9F">
      <w:pPr>
        <w:spacing w:line="360" w:lineRule="auto"/>
        <w:jc w:val="both"/>
        <w:rPr>
          <w:del w:id="680" w:author="Azfar Tariq" w:date="2024-06-26T22:14:00Z"/>
        </w:rPr>
      </w:pPr>
    </w:p>
    <w:p w14:paraId="543699B1" w14:textId="77777777" w:rsidR="00AB0A9F" w:rsidDel="002322EB" w:rsidRDefault="00AB0A9F">
      <w:pPr>
        <w:spacing w:line="360" w:lineRule="auto"/>
        <w:jc w:val="both"/>
        <w:rPr>
          <w:del w:id="681" w:author="Azfar Tariq" w:date="2024-06-26T22:14:00Z"/>
        </w:rPr>
      </w:pPr>
    </w:p>
    <w:p w14:paraId="66702C5E" w14:textId="77777777" w:rsidR="00AB0A9F" w:rsidDel="002322EB" w:rsidRDefault="00AB0A9F">
      <w:pPr>
        <w:spacing w:line="360" w:lineRule="auto"/>
        <w:jc w:val="both"/>
        <w:rPr>
          <w:del w:id="682" w:author="Azfar Tariq" w:date="2024-06-26T22:14:00Z"/>
        </w:rPr>
      </w:pPr>
    </w:p>
    <w:p w14:paraId="0917B726" w14:textId="77777777" w:rsidR="00AB0A9F" w:rsidDel="002322EB" w:rsidRDefault="00AB0A9F">
      <w:pPr>
        <w:spacing w:line="360" w:lineRule="auto"/>
        <w:jc w:val="both"/>
        <w:rPr>
          <w:del w:id="683" w:author="Azfar Tariq" w:date="2024-06-26T22:14:00Z"/>
        </w:rPr>
      </w:pPr>
    </w:p>
    <w:p w14:paraId="5DAE5719" w14:textId="77777777" w:rsidR="00AB0A9F" w:rsidDel="002322EB" w:rsidRDefault="00AB0A9F">
      <w:pPr>
        <w:spacing w:line="360" w:lineRule="auto"/>
        <w:jc w:val="both"/>
        <w:rPr>
          <w:del w:id="684" w:author="Azfar Tariq" w:date="2024-06-26T22:14:00Z"/>
        </w:rPr>
      </w:pPr>
    </w:p>
    <w:p w14:paraId="16AD9656" w14:textId="77777777" w:rsidR="00AB0A9F" w:rsidDel="002322EB" w:rsidRDefault="00AB0A9F">
      <w:pPr>
        <w:spacing w:line="360" w:lineRule="auto"/>
        <w:jc w:val="both"/>
        <w:rPr>
          <w:del w:id="685" w:author="Azfar Tariq" w:date="2024-06-26T22:14:00Z"/>
        </w:rPr>
      </w:pPr>
    </w:p>
    <w:p w14:paraId="21C0517F" w14:textId="77777777" w:rsidR="00AB0A9F" w:rsidDel="002322EB" w:rsidRDefault="00AB0A9F">
      <w:pPr>
        <w:spacing w:line="360" w:lineRule="auto"/>
        <w:jc w:val="both"/>
        <w:rPr>
          <w:del w:id="686" w:author="Azfar Tariq" w:date="2024-06-26T22:14:00Z"/>
        </w:rPr>
      </w:pPr>
    </w:p>
    <w:p w14:paraId="1B36274A" w14:textId="77777777" w:rsidR="00AB0A9F" w:rsidDel="002322EB" w:rsidRDefault="00AB0A9F">
      <w:pPr>
        <w:spacing w:line="360" w:lineRule="auto"/>
        <w:jc w:val="both"/>
        <w:rPr>
          <w:del w:id="687" w:author="Azfar Tariq" w:date="2024-06-26T22:14:00Z"/>
        </w:rPr>
      </w:pPr>
    </w:p>
    <w:p w14:paraId="6DB9C8B1" w14:textId="77777777" w:rsidR="00AB0A9F" w:rsidDel="002322EB" w:rsidRDefault="00AB0A9F">
      <w:pPr>
        <w:spacing w:line="360" w:lineRule="auto"/>
        <w:jc w:val="both"/>
        <w:rPr>
          <w:del w:id="688" w:author="Azfar Tariq" w:date="2024-06-26T22:14:00Z"/>
        </w:rPr>
      </w:pPr>
    </w:p>
    <w:p w14:paraId="389517E9" w14:textId="04F6DDDD" w:rsidR="00A01813" w:rsidDel="00F36D27" w:rsidRDefault="00A01813" w:rsidP="00A01813">
      <w:pPr>
        <w:spacing w:line="360" w:lineRule="auto"/>
        <w:jc w:val="both"/>
        <w:rPr>
          <w:ins w:id="689" w:author="HP" w:date="2024-06-14T15:27:00Z"/>
          <w:del w:id="690" w:author="Azfar Tariq" w:date="2024-06-26T22:11:00Z"/>
          <w:b/>
          <w:bCs/>
          <w:color w:val="000000"/>
        </w:rPr>
      </w:pPr>
    </w:p>
    <w:p w14:paraId="7FD45EEE" w14:textId="0DAA1B10" w:rsidR="00774869" w:rsidDel="00F36D27" w:rsidRDefault="00774869" w:rsidP="00A01813">
      <w:pPr>
        <w:spacing w:line="360" w:lineRule="auto"/>
        <w:jc w:val="both"/>
        <w:rPr>
          <w:ins w:id="691" w:author="HP" w:date="2024-06-14T15:27:00Z"/>
          <w:del w:id="692" w:author="Azfar Tariq" w:date="2024-06-26T22:11:00Z"/>
          <w:b/>
          <w:bCs/>
          <w:color w:val="000000"/>
        </w:rPr>
      </w:pPr>
    </w:p>
    <w:p w14:paraId="114ADA42" w14:textId="51DCFBFE" w:rsidR="00774869" w:rsidDel="00F36D27" w:rsidRDefault="00774869" w:rsidP="00A01813">
      <w:pPr>
        <w:spacing w:line="360" w:lineRule="auto"/>
        <w:jc w:val="both"/>
        <w:rPr>
          <w:ins w:id="693" w:author="HP" w:date="2024-06-14T15:27:00Z"/>
          <w:del w:id="694" w:author="Azfar Tariq" w:date="2024-06-26T22:11:00Z"/>
          <w:b/>
          <w:bCs/>
          <w:color w:val="000000"/>
        </w:rPr>
      </w:pPr>
    </w:p>
    <w:p w14:paraId="3CAECD33" w14:textId="3F525A38" w:rsidR="00A01813" w:rsidDel="00F36D27" w:rsidRDefault="00A01813">
      <w:pPr>
        <w:spacing w:line="360" w:lineRule="auto"/>
        <w:jc w:val="both"/>
        <w:rPr>
          <w:ins w:id="695" w:author="HP" w:date="2024-06-14T15:28:00Z"/>
          <w:del w:id="696" w:author="Azfar Tariq" w:date="2024-06-26T22:11:00Z"/>
          <w:b/>
          <w:bCs/>
          <w:color w:val="000000"/>
        </w:rPr>
        <w:pPrChange w:id="697" w:author="Azfar Tariq" w:date="2024-06-14T15:13:00Z">
          <w:pPr>
            <w:numPr>
              <w:ilvl w:val="1"/>
              <w:numId w:val="10"/>
            </w:numPr>
            <w:spacing w:line="360" w:lineRule="auto"/>
            <w:ind w:left="792" w:hanging="792"/>
            <w:jc w:val="both"/>
          </w:pPr>
        </w:pPrChange>
      </w:pPr>
    </w:p>
    <w:p w14:paraId="4B68624F" w14:textId="58D8B840" w:rsidR="00774869" w:rsidDel="00F36D27" w:rsidRDefault="00774869">
      <w:pPr>
        <w:spacing w:line="360" w:lineRule="auto"/>
        <w:jc w:val="both"/>
        <w:rPr>
          <w:ins w:id="698" w:author="HP" w:date="2024-06-14T15:29:00Z"/>
          <w:del w:id="699" w:author="Azfar Tariq" w:date="2024-06-26T22:11:00Z"/>
          <w:b/>
          <w:bCs/>
          <w:color w:val="000000"/>
        </w:rPr>
        <w:pPrChange w:id="700" w:author="Azfar Tariq" w:date="2024-06-14T15:13:00Z">
          <w:pPr>
            <w:numPr>
              <w:ilvl w:val="1"/>
              <w:numId w:val="10"/>
            </w:numPr>
            <w:spacing w:line="360" w:lineRule="auto"/>
            <w:ind w:left="792" w:hanging="792"/>
            <w:jc w:val="both"/>
          </w:pPr>
        </w:pPrChange>
      </w:pPr>
      <w:ins w:id="701" w:author="HP" w:date="2024-06-14T15:29:00Z">
        <w:del w:id="702" w:author="Azfar Tariq" w:date="2024-06-26T22:11:00Z">
          <w:r w:rsidRPr="00774869" w:rsidDel="00F36D27">
            <w:rPr>
              <w:b/>
              <w:bCs/>
              <w:noProof/>
              <w:color w:val="000000"/>
              <w:rPrChange w:id="703" w:author="Unknown">
                <w:rPr>
                  <w:noProof/>
                </w:rPr>
              </w:rPrChange>
            </w:rPr>
            <w:drawing>
              <wp:inline distT="0" distB="0" distL="0" distR="0" wp14:anchorId="546B7A39" wp14:editId="03BCAFE5">
                <wp:extent cx="4488180" cy="2674620"/>
                <wp:effectExtent l="0" t="0" r="7620" b="0"/>
                <wp:docPr id="3" name="Picture 3" descr="C:\Users\HP\Pictures\Screenshots\Screenshot 2024-06-14 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024-06-14 152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8180" cy="2674620"/>
                        </a:xfrm>
                        <a:prstGeom prst="rect">
                          <a:avLst/>
                        </a:prstGeom>
                        <a:noFill/>
                        <a:ln>
                          <a:noFill/>
                        </a:ln>
                      </pic:spPr>
                    </pic:pic>
                  </a:graphicData>
                </a:graphic>
              </wp:inline>
            </w:drawing>
          </w:r>
        </w:del>
      </w:ins>
    </w:p>
    <w:p w14:paraId="52B49A10" w14:textId="0D215FCC" w:rsidR="00774869" w:rsidDel="00F36D27" w:rsidRDefault="00774869">
      <w:pPr>
        <w:spacing w:line="360" w:lineRule="auto"/>
        <w:jc w:val="both"/>
        <w:rPr>
          <w:ins w:id="704" w:author="HP" w:date="2024-06-14T15:29:00Z"/>
          <w:del w:id="705" w:author="Azfar Tariq" w:date="2024-06-26T22:11:00Z"/>
          <w:b/>
          <w:bCs/>
          <w:color w:val="000000"/>
        </w:rPr>
        <w:pPrChange w:id="706" w:author="Azfar Tariq" w:date="2024-06-14T15:13:00Z">
          <w:pPr>
            <w:numPr>
              <w:ilvl w:val="1"/>
              <w:numId w:val="10"/>
            </w:numPr>
            <w:spacing w:line="360" w:lineRule="auto"/>
            <w:ind w:left="792" w:hanging="792"/>
            <w:jc w:val="both"/>
          </w:pPr>
        </w:pPrChange>
      </w:pPr>
    </w:p>
    <w:p w14:paraId="2A45D684" w14:textId="2C84B3F3" w:rsidR="00774869" w:rsidDel="00F36D27" w:rsidRDefault="00774869">
      <w:pPr>
        <w:spacing w:line="360" w:lineRule="auto"/>
        <w:jc w:val="both"/>
        <w:rPr>
          <w:ins w:id="707" w:author="HP" w:date="2024-06-14T15:35:00Z"/>
          <w:del w:id="708" w:author="Azfar Tariq" w:date="2024-06-26T22:11:00Z"/>
          <w:b/>
          <w:bCs/>
          <w:color w:val="000000"/>
        </w:rPr>
        <w:pPrChange w:id="709" w:author="Azfar Tariq" w:date="2024-06-14T15:13:00Z">
          <w:pPr>
            <w:numPr>
              <w:ilvl w:val="1"/>
              <w:numId w:val="10"/>
            </w:numPr>
            <w:spacing w:line="360" w:lineRule="auto"/>
            <w:ind w:left="792" w:hanging="792"/>
            <w:jc w:val="both"/>
          </w:pPr>
        </w:pPrChange>
      </w:pPr>
      <w:ins w:id="710" w:author="HP" w:date="2024-06-14T15:29:00Z">
        <w:del w:id="711" w:author="Azfar Tariq" w:date="2024-06-26T22:11:00Z">
          <w:r w:rsidRPr="00774869" w:rsidDel="00F36D27">
            <w:rPr>
              <w:b/>
              <w:bCs/>
              <w:noProof/>
              <w:color w:val="000000"/>
              <w:rPrChange w:id="712" w:author="Unknown">
                <w:rPr>
                  <w:noProof/>
                </w:rPr>
              </w:rPrChange>
            </w:rPr>
            <w:drawing>
              <wp:inline distT="0" distB="0" distL="0" distR="0" wp14:anchorId="61E0AF52" wp14:editId="2204CE46">
                <wp:extent cx="4465320" cy="2651760"/>
                <wp:effectExtent l="0" t="0" r="0" b="0"/>
                <wp:docPr id="4" name="Picture 4" descr="C:\Users\HP\Pictures\Screenshots\Screenshot 2024-06-14 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024-06-14 1529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5320" cy="2651760"/>
                        </a:xfrm>
                        <a:prstGeom prst="rect">
                          <a:avLst/>
                        </a:prstGeom>
                        <a:noFill/>
                        <a:ln>
                          <a:noFill/>
                        </a:ln>
                      </pic:spPr>
                    </pic:pic>
                  </a:graphicData>
                </a:graphic>
              </wp:inline>
            </w:drawing>
          </w:r>
        </w:del>
      </w:ins>
    </w:p>
    <w:p w14:paraId="7CDE32DE" w14:textId="79F84A5D" w:rsidR="004A0B95" w:rsidDel="00F36D27" w:rsidRDefault="004A0B95">
      <w:pPr>
        <w:spacing w:line="360" w:lineRule="auto"/>
        <w:jc w:val="both"/>
        <w:rPr>
          <w:ins w:id="713" w:author="HP" w:date="2024-06-14T15:35:00Z"/>
          <w:del w:id="714" w:author="Azfar Tariq" w:date="2024-06-26T22:11:00Z"/>
          <w:b/>
          <w:bCs/>
          <w:color w:val="000000"/>
        </w:rPr>
        <w:pPrChange w:id="715" w:author="Azfar Tariq" w:date="2024-06-14T15:13:00Z">
          <w:pPr>
            <w:numPr>
              <w:ilvl w:val="1"/>
              <w:numId w:val="10"/>
            </w:numPr>
            <w:spacing w:line="360" w:lineRule="auto"/>
            <w:ind w:left="792" w:hanging="792"/>
            <w:jc w:val="both"/>
          </w:pPr>
        </w:pPrChange>
      </w:pPr>
    </w:p>
    <w:p w14:paraId="7352570F" w14:textId="3BDE8A86" w:rsidR="004A0B95" w:rsidDel="00F36D27" w:rsidRDefault="004A0B95">
      <w:pPr>
        <w:spacing w:line="360" w:lineRule="auto"/>
        <w:jc w:val="both"/>
        <w:rPr>
          <w:ins w:id="716" w:author="HP" w:date="2024-06-14T15:35:00Z"/>
          <w:del w:id="717" w:author="Azfar Tariq" w:date="2024-06-26T22:11:00Z"/>
          <w:b/>
          <w:bCs/>
          <w:color w:val="000000"/>
        </w:rPr>
        <w:pPrChange w:id="718" w:author="Azfar Tariq" w:date="2024-06-14T15:13:00Z">
          <w:pPr>
            <w:numPr>
              <w:ilvl w:val="1"/>
              <w:numId w:val="10"/>
            </w:numPr>
            <w:spacing w:line="360" w:lineRule="auto"/>
            <w:ind w:left="792" w:hanging="792"/>
            <w:jc w:val="both"/>
          </w:pPr>
        </w:pPrChange>
      </w:pPr>
      <w:ins w:id="719" w:author="HP" w:date="2024-06-14T15:35:00Z">
        <w:del w:id="720" w:author="Azfar Tariq" w:date="2024-06-26T22:11:00Z">
          <w:r w:rsidDel="00F36D27">
            <w:rPr>
              <w:b/>
              <w:bCs/>
              <w:color w:val="000000"/>
            </w:rPr>
            <w:delText>Prototype:</w:delText>
          </w:r>
        </w:del>
      </w:ins>
    </w:p>
    <w:p w14:paraId="16764FA9" w14:textId="63750128" w:rsidR="004A0B95" w:rsidRPr="00A01813" w:rsidRDefault="004A0B95">
      <w:pPr>
        <w:spacing w:line="360" w:lineRule="auto"/>
        <w:jc w:val="both"/>
        <w:rPr>
          <w:ins w:id="721" w:author="Azfar Tariq" w:date="2024-06-14T15:12:00Z"/>
          <w:b/>
          <w:bCs/>
          <w:color w:val="000000"/>
          <w:rPrChange w:id="722" w:author="Azfar Tariq" w:date="2024-06-14T15:13:00Z">
            <w:rPr>
              <w:ins w:id="723" w:author="Azfar Tariq" w:date="2024-06-14T15:12:00Z"/>
              <w:b/>
              <w:bCs/>
              <w:color w:val="000000"/>
              <w:sz w:val="32"/>
              <w:szCs w:val="32"/>
            </w:rPr>
          </w:rPrChange>
        </w:rPr>
        <w:pPrChange w:id="724" w:author="Azfar Tariq" w:date="2024-06-14T15:13:00Z">
          <w:pPr>
            <w:numPr>
              <w:ilvl w:val="1"/>
              <w:numId w:val="10"/>
            </w:numPr>
            <w:spacing w:line="360" w:lineRule="auto"/>
            <w:ind w:left="792" w:hanging="792"/>
            <w:jc w:val="both"/>
          </w:pPr>
        </w:pPrChange>
      </w:pPr>
      <w:ins w:id="725" w:author="HP" w:date="2024-06-14T15:37:00Z">
        <w:del w:id="726" w:author="Azfar Tariq" w:date="2024-06-26T22:11:00Z">
          <w:r w:rsidRPr="004A0B95" w:rsidDel="00F36D27">
            <w:rPr>
              <w:b/>
              <w:bCs/>
              <w:noProof/>
              <w:color w:val="000000"/>
              <w:rPrChange w:id="727" w:author="Unknown">
                <w:rPr>
                  <w:noProof/>
                </w:rPr>
              </w:rPrChange>
            </w:rPr>
            <w:drawing>
              <wp:inline distT="0" distB="0" distL="0" distR="0" wp14:anchorId="005DAB94" wp14:editId="3993DB35">
                <wp:extent cx="5943600" cy="4472559"/>
                <wp:effectExtent l="0" t="0" r="0" b="4445"/>
                <wp:docPr id="6" name="Picture 6" descr="C:\Users\HP\Desktop\WhatsApp Image 2024-06-14 at 15.36.51_e4509f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hatsApp Image 2024-06-14 at 15.36.51_e4509f3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2559"/>
                        </a:xfrm>
                        <a:prstGeom prst="rect">
                          <a:avLst/>
                        </a:prstGeom>
                        <a:noFill/>
                        <a:ln>
                          <a:noFill/>
                        </a:ln>
                      </pic:spPr>
                    </pic:pic>
                  </a:graphicData>
                </a:graphic>
              </wp:inline>
            </w:drawing>
          </w:r>
        </w:del>
      </w:ins>
    </w:p>
    <w:p w14:paraId="4E6E6F22" w14:textId="03FFC672" w:rsidR="00A52BB1" w:rsidRPr="00952F91" w:rsidRDefault="00AB0A9F" w:rsidP="00952F91">
      <w:pPr>
        <w:numPr>
          <w:ilvl w:val="1"/>
          <w:numId w:val="10"/>
        </w:numPr>
        <w:spacing w:line="360" w:lineRule="auto"/>
        <w:jc w:val="both"/>
        <w:rPr>
          <w:color w:val="000000"/>
        </w:rPr>
      </w:pPr>
      <w:r>
        <w:rPr>
          <w:b/>
          <w:noProof/>
          <w:color w:val="000000"/>
          <w:sz w:val="32"/>
          <w:szCs w:val="32"/>
        </w:rPr>
        <w:lastRenderedPageBreak/>
        <w:drawing>
          <wp:anchor distT="0" distB="0" distL="114300" distR="114300" simplePos="0" relativeHeight="251661312" behindDoc="0" locked="0" layoutInCell="1" allowOverlap="1" wp14:anchorId="464B4224" wp14:editId="1E1BEF2D">
            <wp:simplePos x="0" y="0"/>
            <wp:positionH relativeFrom="margin">
              <wp:posOffset>1323975</wp:posOffset>
            </wp:positionH>
            <wp:positionV relativeFrom="paragraph">
              <wp:posOffset>352425</wp:posOffset>
            </wp:positionV>
            <wp:extent cx="3291205" cy="7772400"/>
            <wp:effectExtent l="0" t="0" r="4445" b="0"/>
            <wp:wrapTopAndBottom/>
            <wp:docPr id="4757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1205" cy="7772400"/>
                    </a:xfrm>
                    <a:prstGeom prst="rect">
                      <a:avLst/>
                    </a:prstGeom>
                    <a:noFill/>
                    <a:ln>
                      <a:noFill/>
                    </a:ln>
                  </pic:spPr>
                </pic:pic>
              </a:graphicData>
            </a:graphic>
            <wp14:sizeRelV relativeFrom="margin">
              <wp14:pctHeight>0</wp14:pctHeight>
            </wp14:sizeRelV>
          </wp:anchor>
        </w:drawing>
      </w:r>
      <w:bookmarkStart w:id="728" w:name="_2mn7vak" w:colFirst="0" w:colLast="0"/>
      <w:bookmarkEnd w:id="728"/>
      <w:r w:rsidR="00D965EB">
        <w:rPr>
          <w:b/>
          <w:color w:val="000000"/>
          <w:sz w:val="32"/>
          <w:szCs w:val="32"/>
        </w:rPr>
        <w:t>Standee</w:t>
      </w:r>
    </w:p>
    <w:p w14:paraId="746B03D5" w14:textId="2090677B" w:rsidR="006F5FB6" w:rsidRPr="00BA43A1" w:rsidRDefault="005F2274" w:rsidP="00BA43A1">
      <w:pPr>
        <w:numPr>
          <w:ilvl w:val="1"/>
          <w:numId w:val="10"/>
        </w:numPr>
        <w:spacing w:line="360" w:lineRule="auto"/>
        <w:jc w:val="both"/>
      </w:pPr>
      <w:r>
        <w:rPr>
          <w:noProof/>
        </w:rPr>
        <w:lastRenderedPageBreak/>
        <w:drawing>
          <wp:anchor distT="0" distB="0" distL="114300" distR="114300" simplePos="0" relativeHeight="251663360" behindDoc="0" locked="0" layoutInCell="1" allowOverlap="1" wp14:anchorId="3CC1E3ED" wp14:editId="0EBC3660">
            <wp:simplePos x="0" y="0"/>
            <wp:positionH relativeFrom="margin">
              <wp:align>center</wp:align>
            </wp:positionH>
            <wp:positionV relativeFrom="paragraph">
              <wp:posOffset>4219257</wp:posOffset>
            </wp:positionV>
            <wp:extent cx="5294917" cy="3748088"/>
            <wp:effectExtent l="0" t="0" r="1270" b="5080"/>
            <wp:wrapTopAndBottom/>
            <wp:docPr id="1716203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4917" cy="3748088"/>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32283D9C" wp14:editId="2F168A16">
            <wp:simplePos x="0" y="0"/>
            <wp:positionH relativeFrom="margin">
              <wp:align>center</wp:align>
            </wp:positionH>
            <wp:positionV relativeFrom="paragraph">
              <wp:posOffset>352425</wp:posOffset>
            </wp:positionV>
            <wp:extent cx="5310188" cy="3758898"/>
            <wp:effectExtent l="0" t="0" r="5080" b="0"/>
            <wp:wrapTopAndBottom/>
            <wp:docPr id="151220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0188" cy="3758898"/>
                    </a:xfrm>
                    <a:prstGeom prst="rect">
                      <a:avLst/>
                    </a:prstGeom>
                    <a:noFill/>
                    <a:ln>
                      <a:noFill/>
                    </a:ln>
                  </pic:spPr>
                </pic:pic>
              </a:graphicData>
            </a:graphic>
          </wp:anchor>
        </w:drawing>
      </w:r>
      <w:r w:rsidR="00D965EB">
        <w:rPr>
          <w:b/>
          <w:color w:val="000000"/>
          <w:sz w:val="32"/>
          <w:szCs w:val="32"/>
        </w:rPr>
        <w:t>Broach</w:t>
      </w:r>
      <w:r w:rsidR="00383C48" w:rsidRPr="00E01A25">
        <w:rPr>
          <w:b/>
          <w:color w:val="000000"/>
          <w:sz w:val="32"/>
          <w:szCs w:val="32"/>
        </w:rPr>
        <w:t>e</w:t>
      </w:r>
      <w:r w:rsidR="00D965EB">
        <w:rPr>
          <w:b/>
          <w:color w:val="000000"/>
          <w:sz w:val="32"/>
          <w:szCs w:val="32"/>
        </w:rPr>
        <w:t>r</w:t>
      </w:r>
      <w:bookmarkStart w:id="729" w:name="_11si5id" w:colFirst="0" w:colLast="0"/>
      <w:bookmarkEnd w:id="729"/>
    </w:p>
    <w:p w14:paraId="40D4BE2B" w14:textId="1A637422" w:rsidR="00A52BB1" w:rsidRDefault="00383C48">
      <w:pPr>
        <w:pBdr>
          <w:top w:val="nil"/>
          <w:left w:val="nil"/>
          <w:bottom w:val="nil"/>
          <w:right w:val="nil"/>
          <w:between w:val="nil"/>
        </w:pBdr>
        <w:rPr>
          <w:color w:val="000000"/>
          <w:sz w:val="40"/>
          <w:szCs w:val="40"/>
        </w:rPr>
      </w:pPr>
      <w:r>
        <w:rPr>
          <w:b/>
          <w:color w:val="000000"/>
          <w:sz w:val="40"/>
          <w:szCs w:val="40"/>
        </w:rPr>
        <w:lastRenderedPageBreak/>
        <w:t>Reference and Bibliography</w:t>
      </w:r>
      <w:r>
        <w:rPr>
          <w:color w:val="000000"/>
          <w:sz w:val="40"/>
          <w:szCs w:val="40"/>
        </w:rPr>
        <w:t xml:space="preserve"> </w:t>
      </w:r>
    </w:p>
    <w:p w14:paraId="3C903C08" w14:textId="77777777" w:rsidR="00A52BB1" w:rsidRDefault="00383C48">
      <w:pPr>
        <w:pBdr>
          <w:top w:val="nil"/>
          <w:left w:val="nil"/>
          <w:bottom w:val="nil"/>
          <w:right w:val="nil"/>
          <w:between w:val="nil"/>
        </w:pBdr>
        <w:rPr>
          <w:color w:val="000000"/>
          <w:sz w:val="28"/>
          <w:szCs w:val="28"/>
          <w:u w:val="single"/>
        </w:rPr>
      </w:pPr>
      <w:r>
        <w:rPr>
          <w:b/>
          <w:color w:val="000000"/>
          <w:sz w:val="28"/>
          <w:szCs w:val="28"/>
          <w:u w:val="single"/>
        </w:rPr>
        <w:t>Note:</w:t>
      </w:r>
      <w:r>
        <w:rPr>
          <w:color w:val="000000"/>
          <w:sz w:val="28"/>
          <w:szCs w:val="28"/>
          <w:u w:val="single"/>
        </w:rPr>
        <w:t xml:space="preserve"> Use Mendeley or Endnote</w:t>
      </w:r>
    </w:p>
    <w:p w14:paraId="045BD288" w14:textId="77777777" w:rsidR="00A52BB1" w:rsidRDefault="00A52BB1"/>
    <w:p w14:paraId="51A853CB" w14:textId="77777777" w:rsidR="00A52BB1" w:rsidRDefault="00A52BB1">
      <w:pPr>
        <w:rPr>
          <w:b/>
        </w:rPr>
      </w:pPr>
    </w:p>
    <w:p w14:paraId="3F45DED0" w14:textId="27E1C8D9" w:rsidR="00D06350" w:rsidRDefault="00D06350">
      <w:pPr>
        <w:ind w:left="720" w:hanging="720"/>
      </w:pPr>
      <w:r w:rsidRPr="00D06350">
        <w:t>[</w:t>
      </w:r>
      <w:r>
        <w:t>1</w:t>
      </w:r>
      <w:r w:rsidRPr="00D06350">
        <w:t xml:space="preserve">] </w:t>
      </w:r>
      <w:r>
        <w:tab/>
      </w:r>
      <w:r w:rsidRPr="00D06350">
        <w:t xml:space="preserve">Raspberry Pi Documentation, Raspberry Pi Foundation, Available at: </w:t>
      </w:r>
      <w:hyperlink r:id="rId36" w:history="1">
        <w:r w:rsidR="00C90AAA" w:rsidRPr="005555EF">
          <w:rPr>
            <w:rStyle w:val="Hyperlink"/>
          </w:rPr>
          <w:t>https://www.raspberrypi.org/documentation/</w:t>
        </w:r>
      </w:hyperlink>
    </w:p>
    <w:p w14:paraId="46C435AA" w14:textId="77777777" w:rsidR="00C90AAA" w:rsidRDefault="00C90AAA">
      <w:pPr>
        <w:ind w:left="720" w:hanging="720"/>
      </w:pPr>
    </w:p>
    <w:p w14:paraId="699B6279" w14:textId="049AC861" w:rsidR="00D06350" w:rsidRDefault="00D06350">
      <w:pPr>
        <w:ind w:left="720" w:hanging="720"/>
      </w:pPr>
      <w:r w:rsidRPr="00D06350">
        <w:t>[</w:t>
      </w:r>
      <w:r>
        <w:t>2</w:t>
      </w:r>
      <w:r w:rsidRPr="00D06350">
        <w:t>]</w:t>
      </w:r>
      <w:r>
        <w:tab/>
      </w:r>
      <w:r w:rsidRPr="00D06350">
        <w:t xml:space="preserve">YOLOv5 Documentation, Available at: </w:t>
      </w:r>
      <w:hyperlink r:id="rId37" w:history="1">
        <w:r w:rsidR="00C90AAA" w:rsidRPr="005555EF">
          <w:rPr>
            <w:rStyle w:val="Hyperlink"/>
          </w:rPr>
          <w:t>https://docs.ultralytics.com/yolov5/</w:t>
        </w:r>
      </w:hyperlink>
    </w:p>
    <w:p w14:paraId="4FB332A9" w14:textId="77777777" w:rsidR="00C90AAA" w:rsidRDefault="00C90AAA">
      <w:pPr>
        <w:ind w:left="720" w:hanging="720"/>
      </w:pPr>
    </w:p>
    <w:p w14:paraId="0CC2C15E" w14:textId="5C317391" w:rsidR="00D06350" w:rsidRDefault="00D06350">
      <w:pPr>
        <w:ind w:left="720" w:hanging="720"/>
      </w:pPr>
      <w:r w:rsidRPr="00D06350">
        <w:t>[</w:t>
      </w:r>
      <w:r>
        <w:t>3</w:t>
      </w:r>
      <w:r w:rsidRPr="00D06350">
        <w:t xml:space="preserve">] </w:t>
      </w:r>
      <w:r>
        <w:tab/>
      </w:r>
      <w:r w:rsidRPr="00D06350">
        <w:t xml:space="preserve">Flask Documentation, Pallets Projects, Available at: </w:t>
      </w:r>
      <w:hyperlink r:id="rId38" w:history="1">
        <w:r w:rsidR="00C90AAA" w:rsidRPr="005555EF">
          <w:rPr>
            <w:rStyle w:val="Hyperlink"/>
          </w:rPr>
          <w:t>https://flask.palletsprojects.com/</w:t>
        </w:r>
      </w:hyperlink>
    </w:p>
    <w:p w14:paraId="68D68B46" w14:textId="77777777" w:rsidR="00C90AAA" w:rsidRDefault="00C90AAA">
      <w:pPr>
        <w:ind w:left="720" w:hanging="720"/>
      </w:pPr>
    </w:p>
    <w:p w14:paraId="72BFC402" w14:textId="45D5051B" w:rsidR="00D06350" w:rsidRDefault="00D06350">
      <w:pPr>
        <w:ind w:left="720" w:hanging="720"/>
      </w:pPr>
      <w:r w:rsidRPr="00D06350">
        <w:t>[</w:t>
      </w:r>
      <w:r>
        <w:t>4</w:t>
      </w:r>
      <w:r w:rsidRPr="00D06350">
        <w:t xml:space="preserve">] </w:t>
      </w:r>
      <w:r>
        <w:tab/>
      </w:r>
      <w:r w:rsidRPr="00D06350">
        <w:t xml:space="preserve">PyQt Documentation, Riverbank Computing, Available at: </w:t>
      </w:r>
      <w:hyperlink r:id="rId39" w:history="1">
        <w:r w:rsidR="00C90AAA" w:rsidRPr="005555EF">
          <w:rPr>
            <w:rStyle w:val="Hyperlink"/>
          </w:rPr>
          <w:t>https://riverbankcomputing.com/software/pyqt/intro</w:t>
        </w:r>
      </w:hyperlink>
    </w:p>
    <w:p w14:paraId="53C520B3" w14:textId="77777777" w:rsidR="00C90AAA" w:rsidRDefault="00C90AAA">
      <w:pPr>
        <w:ind w:left="720" w:hanging="720"/>
      </w:pPr>
    </w:p>
    <w:p w14:paraId="72111A23" w14:textId="487631B9" w:rsidR="00D06350" w:rsidRDefault="00D06350">
      <w:pPr>
        <w:ind w:left="720" w:hanging="720"/>
      </w:pPr>
      <w:r w:rsidRPr="00D06350">
        <w:t>[</w:t>
      </w:r>
      <w:r>
        <w:t>5</w:t>
      </w:r>
      <w:r w:rsidRPr="00D06350">
        <w:t xml:space="preserve">] </w:t>
      </w:r>
      <w:r>
        <w:tab/>
      </w:r>
      <w:r w:rsidRPr="00D06350">
        <w:t xml:space="preserve">Node.js Documentation, OpenJS Foundation, Available at: </w:t>
      </w:r>
      <w:hyperlink r:id="rId40" w:history="1">
        <w:r w:rsidR="00C90AAA" w:rsidRPr="005555EF">
          <w:rPr>
            <w:rStyle w:val="Hyperlink"/>
          </w:rPr>
          <w:t>https://nodejs.org/en/docs/</w:t>
        </w:r>
      </w:hyperlink>
    </w:p>
    <w:p w14:paraId="4D8C62A0" w14:textId="77777777" w:rsidR="00C90AAA" w:rsidRDefault="00C90AAA">
      <w:pPr>
        <w:ind w:left="720" w:hanging="720"/>
      </w:pPr>
    </w:p>
    <w:p w14:paraId="34646DE1" w14:textId="06899392" w:rsidR="00D06350" w:rsidRDefault="00D06350">
      <w:pPr>
        <w:ind w:left="720" w:hanging="720"/>
      </w:pPr>
      <w:r w:rsidRPr="00D06350">
        <w:t>[</w:t>
      </w:r>
      <w:r>
        <w:t>6</w:t>
      </w:r>
      <w:r w:rsidRPr="00D06350">
        <w:t xml:space="preserve">] </w:t>
      </w:r>
      <w:r>
        <w:tab/>
      </w:r>
      <w:r w:rsidRPr="00D06350">
        <w:t xml:space="preserve">Express Documentation, OpenJS Foundation, Available at: </w:t>
      </w:r>
      <w:hyperlink r:id="rId41" w:history="1">
        <w:r w:rsidR="00C90AAA" w:rsidRPr="005555EF">
          <w:rPr>
            <w:rStyle w:val="Hyperlink"/>
          </w:rPr>
          <w:t>https://expressjs.com/en/starter/basic-routing.html</w:t>
        </w:r>
      </w:hyperlink>
    </w:p>
    <w:p w14:paraId="1EBCFFB9" w14:textId="77777777" w:rsidR="00C90AAA" w:rsidRDefault="00C90AAA">
      <w:pPr>
        <w:ind w:left="720" w:hanging="720"/>
      </w:pPr>
    </w:p>
    <w:p w14:paraId="70742A2A" w14:textId="6E812DCF" w:rsidR="00D06350" w:rsidRDefault="00D06350">
      <w:pPr>
        <w:ind w:left="720" w:hanging="720"/>
      </w:pPr>
      <w:r w:rsidRPr="00D06350">
        <w:t>[</w:t>
      </w:r>
      <w:r>
        <w:t>7</w:t>
      </w:r>
      <w:r w:rsidRPr="00D06350">
        <w:t xml:space="preserve">] </w:t>
      </w:r>
      <w:r>
        <w:tab/>
      </w:r>
      <w:r w:rsidRPr="00D06350">
        <w:t xml:space="preserve">React Documentation, Meta Platforms, Available at: </w:t>
      </w:r>
      <w:hyperlink r:id="rId42" w:history="1">
        <w:r w:rsidR="00C90AAA" w:rsidRPr="005555EF">
          <w:rPr>
            <w:rStyle w:val="Hyperlink"/>
          </w:rPr>
          <w:t>https://reactjs.org/docs/getting-started.html</w:t>
        </w:r>
      </w:hyperlink>
    </w:p>
    <w:p w14:paraId="412E742A" w14:textId="77777777" w:rsidR="00C90AAA" w:rsidRDefault="00C90AAA">
      <w:pPr>
        <w:ind w:left="720" w:hanging="720"/>
      </w:pPr>
    </w:p>
    <w:p w14:paraId="5CBF4801" w14:textId="158449BA" w:rsidR="00A52BB1" w:rsidRDefault="00D06350">
      <w:pPr>
        <w:ind w:left="720" w:hanging="720"/>
      </w:pPr>
      <w:r w:rsidRPr="00D06350">
        <w:t>[</w:t>
      </w:r>
      <w:r>
        <w:t>8</w:t>
      </w:r>
      <w:r w:rsidRPr="00D06350">
        <w:t xml:space="preserve">] </w:t>
      </w:r>
      <w:r>
        <w:tab/>
      </w:r>
      <w:r w:rsidRPr="00D06350">
        <w:t xml:space="preserve">OpenCV Documentation, OpenCV team, Available at: </w:t>
      </w:r>
      <w:hyperlink r:id="rId43" w:history="1">
        <w:r w:rsidR="006878F0" w:rsidRPr="005555EF">
          <w:rPr>
            <w:rStyle w:val="Hyperlink"/>
          </w:rPr>
          <w:t>https://docs.opencv.org/</w:t>
        </w:r>
      </w:hyperlink>
    </w:p>
    <w:p w14:paraId="473E116D" w14:textId="77777777" w:rsidR="006878F0" w:rsidRDefault="006878F0">
      <w:pPr>
        <w:ind w:left="720" w:hanging="720"/>
        <w:rPr>
          <w:color w:val="FF0000"/>
          <w:sz w:val="28"/>
          <w:szCs w:val="28"/>
        </w:rPr>
      </w:pPr>
    </w:p>
    <w:p w14:paraId="15467D7D" w14:textId="77777777" w:rsidR="00A52BB1" w:rsidRDefault="00A52BB1" w:rsidP="00911556">
      <w:pPr>
        <w:rPr>
          <w:color w:val="FF0000"/>
          <w:sz w:val="28"/>
          <w:szCs w:val="28"/>
        </w:rPr>
      </w:pPr>
    </w:p>
    <w:sectPr w:rsidR="00A52BB1">
      <w:type w:val="continuous"/>
      <w:pgSz w:w="12240" w:h="15840"/>
      <w:pgMar w:top="1440" w:right="1440" w:bottom="1440" w:left="1440" w:header="72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4EA3C0" w16cid:durableId="5128DA80"/>
  <w16cid:commentId w16cid:paraId="143CEE67" w16cid:durableId="40FE337A"/>
  <w16cid:commentId w16cid:paraId="674BB3AA" w16cid:durableId="2ACC4DB2"/>
  <w16cid:commentId w16cid:paraId="0B100882" w16cid:durableId="4ED250A3"/>
  <w16cid:commentId w16cid:paraId="61269F8F" w16cid:durableId="2ACB7E4C"/>
  <w16cid:commentId w16cid:paraId="631D36BF" w16cid:durableId="5F7DF9B6"/>
  <w16cid:commentId w16cid:paraId="6FE200E6" w16cid:durableId="7D100C3E"/>
  <w16cid:commentId w16cid:paraId="7B7C4A08" w16cid:durableId="45204A2E"/>
  <w16cid:commentId w16cid:paraId="7DD1522E" w16cid:durableId="25466313"/>
  <w16cid:commentId w16cid:paraId="6743BD34" w16cid:durableId="2F3EC384"/>
  <w16cid:commentId w16cid:paraId="43305336" w16cid:durableId="3129AE67"/>
  <w16cid:commentId w16cid:paraId="4A663FC4" w16cid:durableId="6A596D48"/>
  <w16cid:commentId w16cid:paraId="155E68EF" w16cid:durableId="7DA6DA09"/>
  <w16cid:commentId w16cid:paraId="384CEA55" w16cid:durableId="749D87E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A98324" w14:textId="77777777" w:rsidR="00A66E71" w:rsidRDefault="00A66E71">
      <w:r>
        <w:separator/>
      </w:r>
    </w:p>
  </w:endnote>
  <w:endnote w:type="continuationSeparator" w:id="0">
    <w:p w14:paraId="2B617447" w14:textId="77777777" w:rsidR="00A66E71" w:rsidRDefault="00A66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4273189-0E00-468A-A1DF-7C3B4A8DF822}"/>
  </w:font>
  <w:font w:name="Calibri">
    <w:panose1 w:val="020F0502020204030204"/>
    <w:charset w:val="00"/>
    <w:family w:val="swiss"/>
    <w:pitch w:val="variable"/>
    <w:sig w:usb0="E4002EFF" w:usb1="C200247B" w:usb2="00000009" w:usb3="00000000" w:csb0="000001FF" w:csb1="00000000"/>
    <w:embedRegular r:id="rId2" w:fontKey="{C231C8BB-D449-4C6A-A94F-CEDF3936EFA2}"/>
    <w:embedBold r:id="rId3" w:fontKey="{32F495E2-2059-4C9A-A883-3CC5F2750238}"/>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4" w:fontKey="{9C033250-0FD3-41F4-B741-CACB38BB8347}"/>
  </w:font>
  <w:font w:name="Cambria">
    <w:panose1 w:val="02040503050406030204"/>
    <w:charset w:val="00"/>
    <w:family w:val="roman"/>
    <w:pitch w:val="variable"/>
    <w:sig w:usb0="E00006FF" w:usb1="420024FF" w:usb2="02000000" w:usb3="00000000" w:csb0="0000019F" w:csb1="00000000"/>
    <w:embedRegular r:id="rId5" w:fontKey="{36F7FCF9-D83F-435B-B31D-47BE4C735403}"/>
  </w:font>
  <w:font w:name="Segoe UI">
    <w:panose1 w:val="020B0502040204020203"/>
    <w:charset w:val="00"/>
    <w:family w:val="swiss"/>
    <w:pitch w:val="variable"/>
    <w:sig w:usb0="E4002EFF" w:usb1="C000E47F" w:usb2="00000009" w:usb3="00000000" w:csb0="000001FF" w:csb1="00000000"/>
    <w:embedRegular r:id="rId6" w:fontKey="{49518B71-8F39-41C1-96EA-4123EDA8A267}"/>
  </w:font>
  <w:font w:name="Arial Unicode MS">
    <w:panose1 w:val="020B0604020202020204"/>
    <w:charset w:val="80"/>
    <w:family w:val="swiss"/>
    <w:pitch w:val="variable"/>
    <w:sig w:usb0="F7FFAFFF" w:usb1="E9DFFFFF" w:usb2="0000003F" w:usb3="00000000" w:csb0="003F01FF" w:csb1="00000000"/>
    <w:embedRegular r:id="rId7" w:subsetted="1" w:fontKey="{6AFFF579-14D3-444B-933D-27BE58EEB56C}"/>
  </w:font>
  <w:font w:name="Consolas">
    <w:panose1 w:val="020B0609020204030204"/>
    <w:charset w:val="00"/>
    <w:family w:val="modern"/>
    <w:pitch w:val="fixed"/>
    <w:sig w:usb0="E00006FF" w:usb1="0000FCFF" w:usb2="00000001" w:usb3="00000000" w:csb0="0000019F" w:csb1="00000000"/>
    <w:embedRegular r:id="rId8" w:fontKey="{33B98A78-AC12-4484-857C-E5DEDCFAB5B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F6D4D" w14:textId="74AD4193" w:rsidR="00604625" w:rsidRDefault="00604625">
    <w:pPr>
      <w:pBdr>
        <w:top w:val="nil"/>
        <w:left w:val="nil"/>
        <w:bottom w:val="nil"/>
        <w:right w:val="nil"/>
        <w:between w:val="nil"/>
      </w:pBdr>
      <w:tabs>
        <w:tab w:val="center" w:pos="4320"/>
        <w:tab w:val="right" w:pos="8640"/>
        <w:tab w:val="right" w:pos="9360"/>
      </w:tabs>
      <w:rPr>
        <w:b/>
        <w:color w:val="000000"/>
        <w:sz w:val="20"/>
        <w:szCs w:val="20"/>
      </w:rPr>
    </w:pPr>
    <w:r>
      <w:rPr>
        <w:color w:val="000000"/>
        <w:sz w:val="20"/>
        <w:szCs w:val="20"/>
      </w:rPr>
      <w:t xml:space="preserve">Department of Computer Science, Air University, Islamabad, Pakistan </w:t>
    </w:r>
    <w:r>
      <w:rPr>
        <w:color w:val="000000"/>
        <w:sz w:val="20"/>
        <w:szCs w:val="20"/>
      </w:rPr>
      <w:tab/>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DF2088">
      <w:rPr>
        <w:b/>
        <w:noProof/>
        <w:color w:val="000000"/>
        <w:sz w:val="20"/>
        <w:szCs w:val="20"/>
      </w:rPr>
      <w:t>2</w:t>
    </w:r>
    <w:r>
      <w:rPr>
        <w:b/>
        <w:color w:val="000000"/>
        <w:sz w:val="20"/>
        <w:szCs w:val="20"/>
      </w:rPr>
      <w:fldChar w:fldCharType="end"/>
    </w:r>
  </w:p>
  <w:p w14:paraId="2B411829" w14:textId="77777777" w:rsidR="00604625" w:rsidRDefault="00604625">
    <w:pPr>
      <w:pBdr>
        <w:top w:val="nil"/>
        <w:left w:val="nil"/>
        <w:bottom w:val="nil"/>
        <w:right w:val="nil"/>
        <w:between w:val="nil"/>
      </w:pBdr>
      <w:tabs>
        <w:tab w:val="center" w:pos="4320"/>
        <w:tab w:val="right" w:pos="8640"/>
      </w:tabs>
      <w:rPr>
        <w:rFonts w:ascii="Calibri" w:eastAsia="Calibri" w:hAnsi="Calibri" w:cs="Calibr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DAA85" w14:textId="77777777" w:rsidR="00A66E71" w:rsidRDefault="00A66E71">
      <w:r>
        <w:separator/>
      </w:r>
    </w:p>
  </w:footnote>
  <w:footnote w:type="continuationSeparator" w:id="0">
    <w:p w14:paraId="69A68D9E" w14:textId="77777777" w:rsidR="00A66E71" w:rsidRDefault="00A66E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999F5" w14:textId="77777777" w:rsidR="00604625" w:rsidRDefault="0060462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2F4425B2" w14:textId="77777777" w:rsidR="00604625" w:rsidRDefault="00604625">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1E7AF" w14:textId="0FD93CE5" w:rsidR="00604625" w:rsidRDefault="00604625">
    <w:pPr>
      <w:pBdr>
        <w:top w:val="nil"/>
        <w:left w:val="nil"/>
        <w:bottom w:val="dotted" w:sz="4" w:space="1" w:color="808080"/>
        <w:right w:val="nil"/>
        <w:between w:val="nil"/>
      </w:pBdr>
      <w:tabs>
        <w:tab w:val="center" w:pos="4320"/>
        <w:tab w:val="right" w:pos="8640"/>
        <w:tab w:val="right" w:pos="9360"/>
      </w:tabs>
      <w:jc w:val="right"/>
      <w:rPr>
        <w:color w:val="000000"/>
        <w:sz w:val="20"/>
        <w:szCs w:val="20"/>
      </w:rPr>
    </w:pPr>
    <w:bookmarkStart w:id="52" w:name="_3ls5o66" w:colFirst="0" w:colLast="0"/>
    <w:bookmarkEnd w:id="52"/>
    <w:r>
      <w:rPr>
        <w:color w:val="000000"/>
        <w:sz w:val="20"/>
        <w:szCs w:val="20"/>
      </w:rPr>
      <w:t xml:space="preserve">Project Report: IoT Based Electricity Conservation System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59648" w14:textId="77777777" w:rsidR="00604625" w:rsidRDefault="00604625">
    <w:pPr>
      <w:pBdr>
        <w:top w:val="nil"/>
        <w:left w:val="nil"/>
        <w:bottom w:val="nil"/>
        <w:right w:val="nil"/>
        <w:between w:val="nil"/>
      </w:pBdr>
      <w:tabs>
        <w:tab w:val="center" w:pos="4320"/>
        <w:tab w:val="right" w:pos="864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2474F"/>
    <w:multiLevelType w:val="hybridMultilevel"/>
    <w:tmpl w:val="ABCE70D6"/>
    <w:lvl w:ilvl="0" w:tplc="20000001">
      <w:start w:val="1"/>
      <w:numFmt w:val="bullet"/>
      <w:lvlText w:val=""/>
      <w:lvlJc w:val="left"/>
      <w:pPr>
        <w:ind w:left="2070" w:hanging="360"/>
      </w:pPr>
      <w:rPr>
        <w:rFonts w:ascii="Symbol" w:hAnsi="Symbol" w:hint="default"/>
      </w:rPr>
    </w:lvl>
    <w:lvl w:ilvl="1" w:tplc="20000003" w:tentative="1">
      <w:start w:val="1"/>
      <w:numFmt w:val="bullet"/>
      <w:lvlText w:val="o"/>
      <w:lvlJc w:val="left"/>
      <w:pPr>
        <w:ind w:left="2790" w:hanging="360"/>
      </w:pPr>
      <w:rPr>
        <w:rFonts w:ascii="Courier New" w:hAnsi="Courier New" w:cs="Courier New" w:hint="default"/>
      </w:rPr>
    </w:lvl>
    <w:lvl w:ilvl="2" w:tplc="20000005" w:tentative="1">
      <w:start w:val="1"/>
      <w:numFmt w:val="bullet"/>
      <w:lvlText w:val=""/>
      <w:lvlJc w:val="left"/>
      <w:pPr>
        <w:ind w:left="3510" w:hanging="360"/>
      </w:pPr>
      <w:rPr>
        <w:rFonts w:ascii="Wingdings" w:hAnsi="Wingdings" w:hint="default"/>
      </w:rPr>
    </w:lvl>
    <w:lvl w:ilvl="3" w:tplc="20000001" w:tentative="1">
      <w:start w:val="1"/>
      <w:numFmt w:val="bullet"/>
      <w:lvlText w:val=""/>
      <w:lvlJc w:val="left"/>
      <w:pPr>
        <w:ind w:left="4230" w:hanging="360"/>
      </w:pPr>
      <w:rPr>
        <w:rFonts w:ascii="Symbol" w:hAnsi="Symbol" w:hint="default"/>
      </w:rPr>
    </w:lvl>
    <w:lvl w:ilvl="4" w:tplc="20000003" w:tentative="1">
      <w:start w:val="1"/>
      <w:numFmt w:val="bullet"/>
      <w:lvlText w:val="o"/>
      <w:lvlJc w:val="left"/>
      <w:pPr>
        <w:ind w:left="4950" w:hanging="360"/>
      </w:pPr>
      <w:rPr>
        <w:rFonts w:ascii="Courier New" w:hAnsi="Courier New" w:cs="Courier New" w:hint="default"/>
      </w:rPr>
    </w:lvl>
    <w:lvl w:ilvl="5" w:tplc="20000005" w:tentative="1">
      <w:start w:val="1"/>
      <w:numFmt w:val="bullet"/>
      <w:lvlText w:val=""/>
      <w:lvlJc w:val="left"/>
      <w:pPr>
        <w:ind w:left="5670" w:hanging="360"/>
      </w:pPr>
      <w:rPr>
        <w:rFonts w:ascii="Wingdings" w:hAnsi="Wingdings" w:hint="default"/>
      </w:rPr>
    </w:lvl>
    <w:lvl w:ilvl="6" w:tplc="20000001" w:tentative="1">
      <w:start w:val="1"/>
      <w:numFmt w:val="bullet"/>
      <w:lvlText w:val=""/>
      <w:lvlJc w:val="left"/>
      <w:pPr>
        <w:ind w:left="6390" w:hanging="360"/>
      </w:pPr>
      <w:rPr>
        <w:rFonts w:ascii="Symbol" w:hAnsi="Symbol" w:hint="default"/>
      </w:rPr>
    </w:lvl>
    <w:lvl w:ilvl="7" w:tplc="20000003" w:tentative="1">
      <w:start w:val="1"/>
      <w:numFmt w:val="bullet"/>
      <w:lvlText w:val="o"/>
      <w:lvlJc w:val="left"/>
      <w:pPr>
        <w:ind w:left="7110" w:hanging="360"/>
      </w:pPr>
      <w:rPr>
        <w:rFonts w:ascii="Courier New" w:hAnsi="Courier New" w:cs="Courier New" w:hint="default"/>
      </w:rPr>
    </w:lvl>
    <w:lvl w:ilvl="8" w:tplc="20000005" w:tentative="1">
      <w:start w:val="1"/>
      <w:numFmt w:val="bullet"/>
      <w:lvlText w:val=""/>
      <w:lvlJc w:val="left"/>
      <w:pPr>
        <w:ind w:left="7830" w:hanging="360"/>
      </w:pPr>
      <w:rPr>
        <w:rFonts w:ascii="Wingdings" w:hAnsi="Wingdings" w:hint="default"/>
      </w:rPr>
    </w:lvl>
  </w:abstractNum>
  <w:abstractNum w:abstractNumId="1">
    <w:nsid w:val="03371307"/>
    <w:multiLevelType w:val="hybridMultilevel"/>
    <w:tmpl w:val="4FC23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DF30FC"/>
    <w:multiLevelType w:val="hybridMultilevel"/>
    <w:tmpl w:val="FA261EA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nsid w:val="092E52D5"/>
    <w:multiLevelType w:val="hybridMultilevel"/>
    <w:tmpl w:val="F680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F04055"/>
    <w:multiLevelType w:val="multilevel"/>
    <w:tmpl w:val="85E2C21A"/>
    <w:lvl w:ilvl="0">
      <w:start w:val="3"/>
      <w:numFmt w:val="decimal"/>
      <w:lvlText w:val="%1."/>
      <w:lvlJc w:val="left"/>
      <w:pPr>
        <w:ind w:left="510" w:hanging="510"/>
      </w:pPr>
    </w:lvl>
    <w:lvl w:ilvl="1">
      <w:start w:val="1"/>
      <w:numFmt w:val="decimal"/>
      <w:lvlText w:val="4.%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5">
    <w:nsid w:val="135B3A65"/>
    <w:multiLevelType w:val="multilevel"/>
    <w:tmpl w:val="CE8E9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9EF13F0"/>
    <w:multiLevelType w:val="hybridMultilevel"/>
    <w:tmpl w:val="43348CE6"/>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nsid w:val="22997373"/>
    <w:multiLevelType w:val="multilevel"/>
    <w:tmpl w:val="8E2831FA"/>
    <w:lvl w:ilvl="0">
      <w:start w:val="1"/>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8">
    <w:nsid w:val="263F6967"/>
    <w:multiLevelType w:val="multilevel"/>
    <w:tmpl w:val="A8CAC588"/>
    <w:lvl w:ilvl="0">
      <w:start w:val="3"/>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nsid w:val="267C1149"/>
    <w:multiLevelType w:val="hybridMultilevel"/>
    <w:tmpl w:val="540CD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1218ED"/>
    <w:multiLevelType w:val="hybridMultilevel"/>
    <w:tmpl w:val="02921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464834"/>
    <w:multiLevelType w:val="hybridMultilevel"/>
    <w:tmpl w:val="7FB6FCDC"/>
    <w:lvl w:ilvl="0" w:tplc="20000001">
      <w:start w:val="1"/>
      <w:numFmt w:val="bullet"/>
      <w:lvlText w:val=""/>
      <w:lvlJc w:val="left"/>
      <w:pPr>
        <w:ind w:left="990" w:hanging="360"/>
      </w:pPr>
      <w:rPr>
        <w:rFonts w:ascii="Symbol" w:hAnsi="Symbol" w:hint="default"/>
      </w:rPr>
    </w:lvl>
    <w:lvl w:ilvl="1" w:tplc="20000003" w:tentative="1">
      <w:start w:val="1"/>
      <w:numFmt w:val="bullet"/>
      <w:lvlText w:val="o"/>
      <w:lvlJc w:val="left"/>
      <w:pPr>
        <w:ind w:left="1710" w:hanging="360"/>
      </w:pPr>
      <w:rPr>
        <w:rFonts w:ascii="Courier New" w:hAnsi="Courier New" w:cs="Courier New" w:hint="default"/>
      </w:rPr>
    </w:lvl>
    <w:lvl w:ilvl="2" w:tplc="20000005" w:tentative="1">
      <w:start w:val="1"/>
      <w:numFmt w:val="bullet"/>
      <w:lvlText w:val=""/>
      <w:lvlJc w:val="left"/>
      <w:pPr>
        <w:ind w:left="2430" w:hanging="360"/>
      </w:pPr>
      <w:rPr>
        <w:rFonts w:ascii="Wingdings" w:hAnsi="Wingdings" w:hint="default"/>
      </w:rPr>
    </w:lvl>
    <w:lvl w:ilvl="3" w:tplc="20000001" w:tentative="1">
      <w:start w:val="1"/>
      <w:numFmt w:val="bullet"/>
      <w:lvlText w:val=""/>
      <w:lvlJc w:val="left"/>
      <w:pPr>
        <w:ind w:left="3150" w:hanging="360"/>
      </w:pPr>
      <w:rPr>
        <w:rFonts w:ascii="Symbol" w:hAnsi="Symbol" w:hint="default"/>
      </w:rPr>
    </w:lvl>
    <w:lvl w:ilvl="4" w:tplc="20000003" w:tentative="1">
      <w:start w:val="1"/>
      <w:numFmt w:val="bullet"/>
      <w:lvlText w:val="o"/>
      <w:lvlJc w:val="left"/>
      <w:pPr>
        <w:ind w:left="3870" w:hanging="360"/>
      </w:pPr>
      <w:rPr>
        <w:rFonts w:ascii="Courier New" w:hAnsi="Courier New" w:cs="Courier New" w:hint="default"/>
      </w:rPr>
    </w:lvl>
    <w:lvl w:ilvl="5" w:tplc="20000005" w:tentative="1">
      <w:start w:val="1"/>
      <w:numFmt w:val="bullet"/>
      <w:lvlText w:val=""/>
      <w:lvlJc w:val="left"/>
      <w:pPr>
        <w:ind w:left="4590" w:hanging="360"/>
      </w:pPr>
      <w:rPr>
        <w:rFonts w:ascii="Wingdings" w:hAnsi="Wingdings" w:hint="default"/>
      </w:rPr>
    </w:lvl>
    <w:lvl w:ilvl="6" w:tplc="20000001" w:tentative="1">
      <w:start w:val="1"/>
      <w:numFmt w:val="bullet"/>
      <w:lvlText w:val=""/>
      <w:lvlJc w:val="left"/>
      <w:pPr>
        <w:ind w:left="5310" w:hanging="360"/>
      </w:pPr>
      <w:rPr>
        <w:rFonts w:ascii="Symbol" w:hAnsi="Symbol" w:hint="default"/>
      </w:rPr>
    </w:lvl>
    <w:lvl w:ilvl="7" w:tplc="20000003" w:tentative="1">
      <w:start w:val="1"/>
      <w:numFmt w:val="bullet"/>
      <w:lvlText w:val="o"/>
      <w:lvlJc w:val="left"/>
      <w:pPr>
        <w:ind w:left="6030" w:hanging="360"/>
      </w:pPr>
      <w:rPr>
        <w:rFonts w:ascii="Courier New" w:hAnsi="Courier New" w:cs="Courier New" w:hint="default"/>
      </w:rPr>
    </w:lvl>
    <w:lvl w:ilvl="8" w:tplc="20000005" w:tentative="1">
      <w:start w:val="1"/>
      <w:numFmt w:val="bullet"/>
      <w:lvlText w:val=""/>
      <w:lvlJc w:val="left"/>
      <w:pPr>
        <w:ind w:left="6750" w:hanging="360"/>
      </w:pPr>
      <w:rPr>
        <w:rFonts w:ascii="Wingdings" w:hAnsi="Wingdings" w:hint="default"/>
      </w:rPr>
    </w:lvl>
  </w:abstractNum>
  <w:abstractNum w:abstractNumId="12">
    <w:nsid w:val="297A62B7"/>
    <w:multiLevelType w:val="hybridMultilevel"/>
    <w:tmpl w:val="9B72D4FC"/>
    <w:lvl w:ilvl="0" w:tplc="20000005">
      <w:start w:val="1"/>
      <w:numFmt w:val="bullet"/>
      <w:lvlText w:val=""/>
      <w:lvlJc w:val="left"/>
      <w:pPr>
        <w:ind w:left="1350" w:hanging="360"/>
      </w:pPr>
      <w:rPr>
        <w:rFonts w:ascii="Wingdings" w:hAnsi="Wingdings" w:hint="default"/>
      </w:rPr>
    </w:lvl>
    <w:lvl w:ilvl="1" w:tplc="20000003" w:tentative="1">
      <w:start w:val="1"/>
      <w:numFmt w:val="bullet"/>
      <w:lvlText w:val="o"/>
      <w:lvlJc w:val="left"/>
      <w:pPr>
        <w:ind w:left="2070" w:hanging="360"/>
      </w:pPr>
      <w:rPr>
        <w:rFonts w:ascii="Courier New" w:hAnsi="Courier New" w:cs="Courier New" w:hint="default"/>
      </w:rPr>
    </w:lvl>
    <w:lvl w:ilvl="2" w:tplc="20000005" w:tentative="1">
      <w:start w:val="1"/>
      <w:numFmt w:val="bullet"/>
      <w:lvlText w:val=""/>
      <w:lvlJc w:val="left"/>
      <w:pPr>
        <w:ind w:left="2790" w:hanging="360"/>
      </w:pPr>
      <w:rPr>
        <w:rFonts w:ascii="Wingdings" w:hAnsi="Wingdings" w:hint="default"/>
      </w:rPr>
    </w:lvl>
    <w:lvl w:ilvl="3" w:tplc="20000001" w:tentative="1">
      <w:start w:val="1"/>
      <w:numFmt w:val="bullet"/>
      <w:lvlText w:val=""/>
      <w:lvlJc w:val="left"/>
      <w:pPr>
        <w:ind w:left="3510" w:hanging="360"/>
      </w:pPr>
      <w:rPr>
        <w:rFonts w:ascii="Symbol" w:hAnsi="Symbol" w:hint="default"/>
      </w:rPr>
    </w:lvl>
    <w:lvl w:ilvl="4" w:tplc="20000003" w:tentative="1">
      <w:start w:val="1"/>
      <w:numFmt w:val="bullet"/>
      <w:lvlText w:val="o"/>
      <w:lvlJc w:val="left"/>
      <w:pPr>
        <w:ind w:left="4230" w:hanging="360"/>
      </w:pPr>
      <w:rPr>
        <w:rFonts w:ascii="Courier New" w:hAnsi="Courier New" w:cs="Courier New" w:hint="default"/>
      </w:rPr>
    </w:lvl>
    <w:lvl w:ilvl="5" w:tplc="20000005" w:tentative="1">
      <w:start w:val="1"/>
      <w:numFmt w:val="bullet"/>
      <w:lvlText w:val=""/>
      <w:lvlJc w:val="left"/>
      <w:pPr>
        <w:ind w:left="4950" w:hanging="360"/>
      </w:pPr>
      <w:rPr>
        <w:rFonts w:ascii="Wingdings" w:hAnsi="Wingdings" w:hint="default"/>
      </w:rPr>
    </w:lvl>
    <w:lvl w:ilvl="6" w:tplc="20000001" w:tentative="1">
      <w:start w:val="1"/>
      <w:numFmt w:val="bullet"/>
      <w:lvlText w:val=""/>
      <w:lvlJc w:val="left"/>
      <w:pPr>
        <w:ind w:left="5670" w:hanging="360"/>
      </w:pPr>
      <w:rPr>
        <w:rFonts w:ascii="Symbol" w:hAnsi="Symbol" w:hint="default"/>
      </w:rPr>
    </w:lvl>
    <w:lvl w:ilvl="7" w:tplc="20000003" w:tentative="1">
      <w:start w:val="1"/>
      <w:numFmt w:val="bullet"/>
      <w:lvlText w:val="o"/>
      <w:lvlJc w:val="left"/>
      <w:pPr>
        <w:ind w:left="6390" w:hanging="360"/>
      </w:pPr>
      <w:rPr>
        <w:rFonts w:ascii="Courier New" w:hAnsi="Courier New" w:cs="Courier New" w:hint="default"/>
      </w:rPr>
    </w:lvl>
    <w:lvl w:ilvl="8" w:tplc="20000005" w:tentative="1">
      <w:start w:val="1"/>
      <w:numFmt w:val="bullet"/>
      <w:lvlText w:val=""/>
      <w:lvlJc w:val="left"/>
      <w:pPr>
        <w:ind w:left="7110" w:hanging="360"/>
      </w:pPr>
      <w:rPr>
        <w:rFonts w:ascii="Wingdings" w:hAnsi="Wingdings" w:hint="default"/>
      </w:rPr>
    </w:lvl>
  </w:abstractNum>
  <w:abstractNum w:abstractNumId="13">
    <w:nsid w:val="32411F50"/>
    <w:multiLevelType w:val="multilevel"/>
    <w:tmpl w:val="E94C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825308"/>
    <w:multiLevelType w:val="hybridMultilevel"/>
    <w:tmpl w:val="19B479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nsid w:val="3494581B"/>
    <w:multiLevelType w:val="multilevel"/>
    <w:tmpl w:val="E94820A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nsid w:val="35680458"/>
    <w:multiLevelType w:val="hybridMultilevel"/>
    <w:tmpl w:val="9CA266EC"/>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nsid w:val="369D51F1"/>
    <w:multiLevelType w:val="hybridMultilevel"/>
    <w:tmpl w:val="96FA6E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nsid w:val="37531D6C"/>
    <w:multiLevelType w:val="multilevel"/>
    <w:tmpl w:val="F494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877AB5"/>
    <w:multiLevelType w:val="multilevel"/>
    <w:tmpl w:val="05B2C70C"/>
    <w:lvl w:ilvl="0">
      <w:start w:val="6"/>
      <w:numFmt w:val="decimal"/>
      <w:lvlText w:val="%1"/>
      <w:lvlJc w:val="left"/>
      <w:pPr>
        <w:ind w:left="403" w:hanging="403"/>
      </w:p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0">
    <w:nsid w:val="3EC53BFE"/>
    <w:multiLevelType w:val="hybridMultilevel"/>
    <w:tmpl w:val="BED45500"/>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nsid w:val="3FC94174"/>
    <w:multiLevelType w:val="hybridMultilevel"/>
    <w:tmpl w:val="1C787126"/>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nsid w:val="405C4AD9"/>
    <w:multiLevelType w:val="hybridMultilevel"/>
    <w:tmpl w:val="3A9E3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D37663"/>
    <w:multiLevelType w:val="multilevel"/>
    <w:tmpl w:val="FAA4F090"/>
    <w:lvl w:ilvl="0">
      <w:start w:val="1"/>
      <w:numFmt w:val="decimal"/>
      <w:lvlText w:val="%1."/>
      <w:lvlJc w:val="left"/>
      <w:pPr>
        <w:ind w:left="360" w:hanging="360"/>
      </w:pPr>
    </w:lvl>
    <w:lvl w:ilvl="1">
      <w:start w:val="1"/>
      <w:numFmt w:val="decimal"/>
      <w:lvlText w:val="A.%2."/>
      <w:lvlJc w:val="left"/>
      <w:pPr>
        <w:ind w:left="792" w:hanging="792"/>
      </w:pPr>
      <w:rPr>
        <w:rFonts w:ascii="Calibri" w:eastAsia="Calibri" w:hAnsi="Calibri" w:cs="Calibri"/>
        <w:b/>
        <w:i w:val="0"/>
        <w:sz w:val="32"/>
        <w:szCs w:val="32"/>
      </w:rPr>
    </w:lvl>
    <w:lvl w:ilvl="2">
      <w:start w:val="1"/>
      <w:numFmt w:val="decimal"/>
      <w:lvlText w:val="A.%2.%3."/>
      <w:lvlJc w:val="left"/>
      <w:pPr>
        <w:ind w:left="1224" w:hanging="1224"/>
      </w:pPr>
      <w:rPr>
        <w:b/>
        <w:i w:val="0"/>
        <w:sz w:val="28"/>
        <w:szCs w:val="28"/>
      </w:rPr>
    </w:lvl>
    <w:lvl w:ilvl="3">
      <w:start w:val="1"/>
      <w:numFmt w:val="decimal"/>
      <w:lvlText w:val="A.%2.%3.%4."/>
      <w:lvlJc w:val="left"/>
      <w:pPr>
        <w:ind w:left="1728" w:hanging="1728"/>
      </w:pPr>
      <w:rPr>
        <w:b/>
        <w:i w:val="0"/>
        <w:sz w:val="24"/>
        <w:szCs w:val="24"/>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5AB6F54"/>
    <w:multiLevelType w:val="hybridMultilevel"/>
    <w:tmpl w:val="6E149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ED0175"/>
    <w:multiLevelType w:val="multilevel"/>
    <w:tmpl w:val="CA1294F6"/>
    <w:lvl w:ilvl="0">
      <w:start w:val="1"/>
      <w:numFmt w:val="bullet"/>
      <w:lvlText w:val=""/>
      <w:lvlJc w:val="left"/>
      <w:pPr>
        <w:tabs>
          <w:tab w:val="num" w:pos="1080"/>
        </w:tabs>
        <w:ind w:left="1080" w:hanging="360"/>
      </w:pPr>
      <w:rPr>
        <w:rFonts w:ascii="Wingdings" w:hAnsi="Wingdings" w:hint="default"/>
        <w:sz w:val="20"/>
      </w:rPr>
    </w:lvl>
    <w:lvl w:ilvl="1">
      <w:start w:val="7"/>
      <w:numFmt w:val="decimal"/>
      <w:lvlText w:val="%2."/>
      <w:lvlJc w:val="left"/>
      <w:pPr>
        <w:ind w:left="1800" w:hanging="360"/>
      </w:pPr>
      <w:rPr>
        <w:rFonts w:hint="default"/>
        <w:b/>
        <w:color w:val="000000"/>
        <w:sz w:val="32"/>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nsid w:val="4A7654F5"/>
    <w:multiLevelType w:val="hybridMultilevel"/>
    <w:tmpl w:val="25FCA0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nsid w:val="4E1B2081"/>
    <w:multiLevelType w:val="hybridMultilevel"/>
    <w:tmpl w:val="34227B3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nsid w:val="4ECB0FFE"/>
    <w:multiLevelType w:val="hybridMultilevel"/>
    <w:tmpl w:val="4370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2F0070"/>
    <w:multiLevelType w:val="hybridMultilevel"/>
    <w:tmpl w:val="D8BA1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332EC"/>
    <w:multiLevelType w:val="multilevel"/>
    <w:tmpl w:val="88FA7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524E2FAA"/>
    <w:multiLevelType w:val="multilevel"/>
    <w:tmpl w:val="7032C2F6"/>
    <w:lvl w:ilvl="0">
      <w:start w:val="7"/>
      <w:numFmt w:val="decimal"/>
      <w:lvlText w:val="%1"/>
      <w:lvlJc w:val="left"/>
      <w:pPr>
        <w:ind w:left="403" w:hanging="403"/>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2">
    <w:nsid w:val="52DB56DF"/>
    <w:multiLevelType w:val="hybridMultilevel"/>
    <w:tmpl w:val="F994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4B4A86"/>
    <w:multiLevelType w:val="hybridMultilevel"/>
    <w:tmpl w:val="52D29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5D2CA3"/>
    <w:multiLevelType w:val="multilevel"/>
    <w:tmpl w:val="24E009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586F55D4"/>
    <w:multiLevelType w:val="multilevel"/>
    <w:tmpl w:val="CCC63DAA"/>
    <w:lvl w:ilvl="0">
      <w:start w:val="3"/>
      <w:numFmt w:val="decimal"/>
      <w:lvlText w:val="%1."/>
      <w:lvlJc w:val="left"/>
      <w:pPr>
        <w:ind w:left="510" w:hanging="510"/>
      </w:pPr>
    </w:lvl>
    <w:lvl w:ilvl="1">
      <w:start w:val="1"/>
      <w:numFmt w:val="decimal"/>
      <w:lvlText w:val="5.%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6">
    <w:nsid w:val="598D31CF"/>
    <w:multiLevelType w:val="multilevel"/>
    <w:tmpl w:val="5C1AE434"/>
    <w:lvl w:ilvl="0">
      <w:start w:val="6"/>
      <w:numFmt w:val="decimal"/>
      <w:lvlText w:val="%1"/>
      <w:lvlJc w:val="left"/>
      <w:pPr>
        <w:ind w:left="403" w:hanging="403"/>
      </w:p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7">
    <w:nsid w:val="59E56856"/>
    <w:multiLevelType w:val="multilevel"/>
    <w:tmpl w:val="016A86C2"/>
    <w:lvl w:ilvl="0">
      <w:start w:val="1"/>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8">
    <w:nsid w:val="5EAD4D5C"/>
    <w:multiLevelType w:val="hybridMultilevel"/>
    <w:tmpl w:val="1DA6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BA6087"/>
    <w:multiLevelType w:val="hybridMultilevel"/>
    <w:tmpl w:val="2F149B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nsid w:val="5FE10F75"/>
    <w:multiLevelType w:val="hybridMultilevel"/>
    <w:tmpl w:val="43D263FC"/>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nsid w:val="626C244E"/>
    <w:multiLevelType w:val="hybridMultilevel"/>
    <w:tmpl w:val="1EFC2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nsid w:val="6360156D"/>
    <w:multiLevelType w:val="hybridMultilevel"/>
    <w:tmpl w:val="7A5461A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nsid w:val="66B62A61"/>
    <w:multiLevelType w:val="multilevel"/>
    <w:tmpl w:val="4D6C9832"/>
    <w:lvl w:ilvl="0">
      <w:start w:val="7"/>
      <w:numFmt w:val="decimal"/>
      <w:lvlText w:val="%1"/>
      <w:lvlJc w:val="left"/>
      <w:pPr>
        <w:ind w:left="403" w:hanging="403"/>
      </w:p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4">
    <w:nsid w:val="6EE465F0"/>
    <w:multiLevelType w:val="hybridMultilevel"/>
    <w:tmpl w:val="07583E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2F1EE2"/>
    <w:multiLevelType w:val="hybridMultilevel"/>
    <w:tmpl w:val="01C65194"/>
    <w:lvl w:ilvl="0" w:tplc="20000001">
      <w:start w:val="1"/>
      <w:numFmt w:val="bullet"/>
      <w:lvlText w:val=""/>
      <w:lvlJc w:val="left"/>
      <w:pPr>
        <w:ind w:left="990" w:hanging="360"/>
      </w:pPr>
      <w:rPr>
        <w:rFonts w:ascii="Symbol" w:hAnsi="Symbol" w:hint="default"/>
      </w:rPr>
    </w:lvl>
    <w:lvl w:ilvl="1" w:tplc="20000003">
      <w:start w:val="1"/>
      <w:numFmt w:val="bullet"/>
      <w:lvlText w:val="o"/>
      <w:lvlJc w:val="left"/>
      <w:pPr>
        <w:ind w:left="1710" w:hanging="360"/>
      </w:pPr>
      <w:rPr>
        <w:rFonts w:ascii="Courier New" w:hAnsi="Courier New" w:cs="Courier New" w:hint="default"/>
      </w:rPr>
    </w:lvl>
    <w:lvl w:ilvl="2" w:tplc="20000005" w:tentative="1">
      <w:start w:val="1"/>
      <w:numFmt w:val="bullet"/>
      <w:lvlText w:val=""/>
      <w:lvlJc w:val="left"/>
      <w:pPr>
        <w:ind w:left="2430" w:hanging="360"/>
      </w:pPr>
      <w:rPr>
        <w:rFonts w:ascii="Wingdings" w:hAnsi="Wingdings" w:hint="default"/>
      </w:rPr>
    </w:lvl>
    <w:lvl w:ilvl="3" w:tplc="20000001" w:tentative="1">
      <w:start w:val="1"/>
      <w:numFmt w:val="bullet"/>
      <w:lvlText w:val=""/>
      <w:lvlJc w:val="left"/>
      <w:pPr>
        <w:ind w:left="3150" w:hanging="360"/>
      </w:pPr>
      <w:rPr>
        <w:rFonts w:ascii="Symbol" w:hAnsi="Symbol" w:hint="default"/>
      </w:rPr>
    </w:lvl>
    <w:lvl w:ilvl="4" w:tplc="20000003" w:tentative="1">
      <w:start w:val="1"/>
      <w:numFmt w:val="bullet"/>
      <w:lvlText w:val="o"/>
      <w:lvlJc w:val="left"/>
      <w:pPr>
        <w:ind w:left="3870" w:hanging="360"/>
      </w:pPr>
      <w:rPr>
        <w:rFonts w:ascii="Courier New" w:hAnsi="Courier New" w:cs="Courier New" w:hint="default"/>
      </w:rPr>
    </w:lvl>
    <w:lvl w:ilvl="5" w:tplc="20000005" w:tentative="1">
      <w:start w:val="1"/>
      <w:numFmt w:val="bullet"/>
      <w:lvlText w:val=""/>
      <w:lvlJc w:val="left"/>
      <w:pPr>
        <w:ind w:left="4590" w:hanging="360"/>
      </w:pPr>
      <w:rPr>
        <w:rFonts w:ascii="Wingdings" w:hAnsi="Wingdings" w:hint="default"/>
      </w:rPr>
    </w:lvl>
    <w:lvl w:ilvl="6" w:tplc="20000001" w:tentative="1">
      <w:start w:val="1"/>
      <w:numFmt w:val="bullet"/>
      <w:lvlText w:val=""/>
      <w:lvlJc w:val="left"/>
      <w:pPr>
        <w:ind w:left="5310" w:hanging="360"/>
      </w:pPr>
      <w:rPr>
        <w:rFonts w:ascii="Symbol" w:hAnsi="Symbol" w:hint="default"/>
      </w:rPr>
    </w:lvl>
    <w:lvl w:ilvl="7" w:tplc="20000003" w:tentative="1">
      <w:start w:val="1"/>
      <w:numFmt w:val="bullet"/>
      <w:lvlText w:val="o"/>
      <w:lvlJc w:val="left"/>
      <w:pPr>
        <w:ind w:left="6030" w:hanging="360"/>
      </w:pPr>
      <w:rPr>
        <w:rFonts w:ascii="Courier New" w:hAnsi="Courier New" w:cs="Courier New" w:hint="default"/>
      </w:rPr>
    </w:lvl>
    <w:lvl w:ilvl="8" w:tplc="20000005" w:tentative="1">
      <w:start w:val="1"/>
      <w:numFmt w:val="bullet"/>
      <w:lvlText w:val=""/>
      <w:lvlJc w:val="left"/>
      <w:pPr>
        <w:ind w:left="6750" w:hanging="360"/>
      </w:pPr>
      <w:rPr>
        <w:rFonts w:ascii="Wingdings" w:hAnsi="Wingdings" w:hint="default"/>
      </w:rPr>
    </w:lvl>
  </w:abstractNum>
  <w:abstractNum w:abstractNumId="46">
    <w:nsid w:val="77B370EB"/>
    <w:multiLevelType w:val="multilevel"/>
    <w:tmpl w:val="499E9B32"/>
    <w:lvl w:ilvl="0">
      <w:start w:val="7"/>
      <w:numFmt w:val="decimal"/>
      <w:lvlText w:val="%1"/>
      <w:lvlJc w:val="left"/>
      <w:pPr>
        <w:ind w:left="405" w:hanging="405"/>
      </w:pPr>
      <w:rPr>
        <w:rFonts w:hint="default"/>
        <w:b/>
        <w:color w:val="000000"/>
        <w:sz w:val="32"/>
      </w:rPr>
    </w:lvl>
    <w:lvl w:ilvl="1">
      <w:start w:val="1"/>
      <w:numFmt w:val="decimal"/>
      <w:lvlText w:val="%1.%2"/>
      <w:lvlJc w:val="left"/>
      <w:pPr>
        <w:ind w:left="405" w:hanging="405"/>
      </w:pPr>
      <w:rPr>
        <w:rFonts w:hint="default"/>
        <w:b/>
        <w:color w:val="000000"/>
        <w:sz w:val="32"/>
      </w:rPr>
    </w:lvl>
    <w:lvl w:ilvl="2">
      <w:start w:val="1"/>
      <w:numFmt w:val="decimal"/>
      <w:lvlText w:val="%1.%2.%3"/>
      <w:lvlJc w:val="left"/>
      <w:pPr>
        <w:ind w:left="720" w:hanging="720"/>
      </w:pPr>
      <w:rPr>
        <w:rFonts w:hint="default"/>
        <w:b/>
        <w:color w:val="000000"/>
        <w:sz w:val="32"/>
      </w:rPr>
    </w:lvl>
    <w:lvl w:ilvl="3">
      <w:start w:val="1"/>
      <w:numFmt w:val="decimal"/>
      <w:lvlText w:val="%1.%2.%3.%4"/>
      <w:lvlJc w:val="left"/>
      <w:pPr>
        <w:ind w:left="720" w:hanging="720"/>
      </w:pPr>
      <w:rPr>
        <w:rFonts w:hint="default"/>
        <w:b/>
        <w:color w:val="000000"/>
        <w:sz w:val="32"/>
      </w:rPr>
    </w:lvl>
    <w:lvl w:ilvl="4">
      <w:start w:val="1"/>
      <w:numFmt w:val="decimal"/>
      <w:lvlText w:val="%1.%2.%3.%4.%5"/>
      <w:lvlJc w:val="left"/>
      <w:pPr>
        <w:ind w:left="1080" w:hanging="1080"/>
      </w:pPr>
      <w:rPr>
        <w:rFonts w:hint="default"/>
        <w:b/>
        <w:color w:val="000000"/>
        <w:sz w:val="32"/>
      </w:rPr>
    </w:lvl>
    <w:lvl w:ilvl="5">
      <w:start w:val="1"/>
      <w:numFmt w:val="decimal"/>
      <w:lvlText w:val="%1.%2.%3.%4.%5.%6"/>
      <w:lvlJc w:val="left"/>
      <w:pPr>
        <w:ind w:left="1080" w:hanging="1080"/>
      </w:pPr>
      <w:rPr>
        <w:rFonts w:hint="default"/>
        <w:b/>
        <w:color w:val="000000"/>
        <w:sz w:val="32"/>
      </w:rPr>
    </w:lvl>
    <w:lvl w:ilvl="6">
      <w:start w:val="1"/>
      <w:numFmt w:val="decimal"/>
      <w:lvlText w:val="%1.%2.%3.%4.%5.%6.%7"/>
      <w:lvlJc w:val="left"/>
      <w:pPr>
        <w:ind w:left="1440" w:hanging="1440"/>
      </w:pPr>
      <w:rPr>
        <w:rFonts w:hint="default"/>
        <w:b/>
        <w:color w:val="000000"/>
        <w:sz w:val="32"/>
      </w:rPr>
    </w:lvl>
    <w:lvl w:ilvl="7">
      <w:start w:val="1"/>
      <w:numFmt w:val="decimal"/>
      <w:lvlText w:val="%1.%2.%3.%4.%5.%6.%7.%8"/>
      <w:lvlJc w:val="left"/>
      <w:pPr>
        <w:ind w:left="1440" w:hanging="1440"/>
      </w:pPr>
      <w:rPr>
        <w:rFonts w:hint="default"/>
        <w:b/>
        <w:color w:val="000000"/>
        <w:sz w:val="32"/>
      </w:rPr>
    </w:lvl>
    <w:lvl w:ilvl="8">
      <w:start w:val="1"/>
      <w:numFmt w:val="decimal"/>
      <w:lvlText w:val="%1.%2.%3.%4.%5.%6.%7.%8.%9"/>
      <w:lvlJc w:val="left"/>
      <w:pPr>
        <w:ind w:left="1800" w:hanging="1800"/>
      </w:pPr>
      <w:rPr>
        <w:rFonts w:hint="default"/>
        <w:b/>
        <w:color w:val="000000"/>
        <w:sz w:val="32"/>
      </w:rPr>
    </w:lvl>
  </w:abstractNum>
  <w:abstractNum w:abstractNumId="47">
    <w:nsid w:val="7CBA3C4A"/>
    <w:multiLevelType w:val="multilevel"/>
    <w:tmpl w:val="586A6D30"/>
    <w:lvl w:ilvl="0">
      <w:start w:val="3"/>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8">
    <w:nsid w:val="7E8F01B3"/>
    <w:multiLevelType w:val="hybridMultilevel"/>
    <w:tmpl w:val="9E28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47"/>
  </w:num>
  <w:num w:numId="3">
    <w:abstractNumId w:val="4"/>
  </w:num>
  <w:num w:numId="4">
    <w:abstractNumId w:val="8"/>
  </w:num>
  <w:num w:numId="5">
    <w:abstractNumId w:val="5"/>
  </w:num>
  <w:num w:numId="6">
    <w:abstractNumId w:val="30"/>
  </w:num>
  <w:num w:numId="7">
    <w:abstractNumId w:val="34"/>
  </w:num>
  <w:num w:numId="8">
    <w:abstractNumId w:val="7"/>
  </w:num>
  <w:num w:numId="9">
    <w:abstractNumId w:val="37"/>
  </w:num>
  <w:num w:numId="10">
    <w:abstractNumId w:val="23"/>
  </w:num>
  <w:num w:numId="11">
    <w:abstractNumId w:val="26"/>
  </w:num>
  <w:num w:numId="12">
    <w:abstractNumId w:val="17"/>
  </w:num>
  <w:num w:numId="13">
    <w:abstractNumId w:val="18"/>
  </w:num>
  <w:num w:numId="14">
    <w:abstractNumId w:val="13"/>
  </w:num>
  <w:num w:numId="15">
    <w:abstractNumId w:val="41"/>
  </w:num>
  <w:num w:numId="16">
    <w:abstractNumId w:val="9"/>
  </w:num>
  <w:num w:numId="17">
    <w:abstractNumId w:val="10"/>
  </w:num>
  <w:num w:numId="18">
    <w:abstractNumId w:val="44"/>
  </w:num>
  <w:num w:numId="19">
    <w:abstractNumId w:val="33"/>
  </w:num>
  <w:num w:numId="20">
    <w:abstractNumId w:val="12"/>
  </w:num>
  <w:num w:numId="21">
    <w:abstractNumId w:val="0"/>
  </w:num>
  <w:num w:numId="22">
    <w:abstractNumId w:val="40"/>
  </w:num>
  <w:num w:numId="23">
    <w:abstractNumId w:val="15"/>
  </w:num>
  <w:num w:numId="24">
    <w:abstractNumId w:val="25"/>
  </w:num>
  <w:num w:numId="25">
    <w:abstractNumId w:val="20"/>
  </w:num>
  <w:num w:numId="26">
    <w:abstractNumId w:val="21"/>
  </w:num>
  <w:num w:numId="27">
    <w:abstractNumId w:val="2"/>
  </w:num>
  <w:num w:numId="28">
    <w:abstractNumId w:val="6"/>
  </w:num>
  <w:num w:numId="29">
    <w:abstractNumId w:val="27"/>
  </w:num>
  <w:num w:numId="30">
    <w:abstractNumId w:val="16"/>
  </w:num>
  <w:num w:numId="31">
    <w:abstractNumId w:val="14"/>
  </w:num>
  <w:num w:numId="32">
    <w:abstractNumId w:val="45"/>
  </w:num>
  <w:num w:numId="33">
    <w:abstractNumId w:val="29"/>
  </w:num>
  <w:num w:numId="34">
    <w:abstractNumId w:val="22"/>
  </w:num>
  <w:num w:numId="35">
    <w:abstractNumId w:val="39"/>
  </w:num>
  <w:num w:numId="36">
    <w:abstractNumId w:val="42"/>
  </w:num>
  <w:num w:numId="37">
    <w:abstractNumId w:val="11"/>
  </w:num>
  <w:num w:numId="38">
    <w:abstractNumId w:val="35"/>
  </w:num>
  <w:num w:numId="39">
    <w:abstractNumId w:val="38"/>
  </w:num>
  <w:num w:numId="40">
    <w:abstractNumId w:val="48"/>
  </w:num>
  <w:num w:numId="41">
    <w:abstractNumId w:val="32"/>
  </w:num>
  <w:num w:numId="42">
    <w:abstractNumId w:val="24"/>
  </w:num>
  <w:num w:numId="43">
    <w:abstractNumId w:val="3"/>
  </w:num>
  <w:num w:numId="44">
    <w:abstractNumId w:val="1"/>
  </w:num>
  <w:num w:numId="45">
    <w:abstractNumId w:val="36"/>
  </w:num>
  <w:num w:numId="46">
    <w:abstractNumId w:val="19"/>
  </w:num>
  <w:num w:numId="47">
    <w:abstractNumId w:val="46"/>
  </w:num>
  <w:num w:numId="48">
    <w:abstractNumId w:val="43"/>
  </w:num>
  <w:num w:numId="49">
    <w:abstractNumId w:val="28"/>
  </w:num>
  <w:numIdMacAtCleanup w:val="4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meed">
    <w15:presenceInfo w15:providerId="None" w15:userId="hameed"/>
  </w15:person>
  <w15:person w15:author="HP">
    <w15:presenceInfo w15:providerId="None" w15:userId="HP"/>
  </w15:person>
  <w15:person w15:author="Ahmad Imran">
    <w15:presenceInfo w15:providerId="Windows Live" w15:userId="6308923709ffdef6"/>
  </w15:person>
  <w15:person w15:author="Azfar Tariq">
    <w15:presenceInfo w15:providerId="Windows Live" w15:userId="712ac94a1938a8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BB1"/>
    <w:rsid w:val="00004666"/>
    <w:rsid w:val="00015068"/>
    <w:rsid w:val="00015C69"/>
    <w:rsid w:val="00015CE9"/>
    <w:rsid w:val="00015F79"/>
    <w:rsid w:val="00016536"/>
    <w:rsid w:val="000323AA"/>
    <w:rsid w:val="00034556"/>
    <w:rsid w:val="000360D7"/>
    <w:rsid w:val="000376E8"/>
    <w:rsid w:val="00037BC1"/>
    <w:rsid w:val="0004150F"/>
    <w:rsid w:val="00045700"/>
    <w:rsid w:val="00051F08"/>
    <w:rsid w:val="00053B5B"/>
    <w:rsid w:val="000601A8"/>
    <w:rsid w:val="0007116B"/>
    <w:rsid w:val="0007146D"/>
    <w:rsid w:val="00071E33"/>
    <w:rsid w:val="00077BA4"/>
    <w:rsid w:val="000918C0"/>
    <w:rsid w:val="00092A90"/>
    <w:rsid w:val="00096741"/>
    <w:rsid w:val="00096C3C"/>
    <w:rsid w:val="000A1F56"/>
    <w:rsid w:val="000A7C63"/>
    <w:rsid w:val="000B689D"/>
    <w:rsid w:val="000C09B5"/>
    <w:rsid w:val="000D7231"/>
    <w:rsid w:val="000E15A1"/>
    <w:rsid w:val="000E1E79"/>
    <w:rsid w:val="000E2779"/>
    <w:rsid w:val="000F4606"/>
    <w:rsid w:val="000F589C"/>
    <w:rsid w:val="00100FE5"/>
    <w:rsid w:val="00101EB5"/>
    <w:rsid w:val="00104DA5"/>
    <w:rsid w:val="00105CA9"/>
    <w:rsid w:val="001125A0"/>
    <w:rsid w:val="00117259"/>
    <w:rsid w:val="0012446C"/>
    <w:rsid w:val="0012657B"/>
    <w:rsid w:val="00126B04"/>
    <w:rsid w:val="00131593"/>
    <w:rsid w:val="0013258D"/>
    <w:rsid w:val="00135F1B"/>
    <w:rsid w:val="00145D66"/>
    <w:rsid w:val="00154DC7"/>
    <w:rsid w:val="00155525"/>
    <w:rsid w:val="001562BE"/>
    <w:rsid w:val="0016514B"/>
    <w:rsid w:val="001856B8"/>
    <w:rsid w:val="001918A8"/>
    <w:rsid w:val="0019544F"/>
    <w:rsid w:val="001979AC"/>
    <w:rsid w:val="001A2178"/>
    <w:rsid w:val="001A4F56"/>
    <w:rsid w:val="001A65B3"/>
    <w:rsid w:val="001A68F8"/>
    <w:rsid w:val="001A6993"/>
    <w:rsid w:val="001B47AD"/>
    <w:rsid w:val="001B634F"/>
    <w:rsid w:val="001C23EF"/>
    <w:rsid w:val="001C251E"/>
    <w:rsid w:val="001C58FB"/>
    <w:rsid w:val="001D0F2D"/>
    <w:rsid w:val="001D295E"/>
    <w:rsid w:val="001D2BF7"/>
    <w:rsid w:val="001E1EFE"/>
    <w:rsid w:val="001E42F5"/>
    <w:rsid w:val="001E4320"/>
    <w:rsid w:val="001F3956"/>
    <w:rsid w:val="001F65AE"/>
    <w:rsid w:val="00201C9D"/>
    <w:rsid w:val="00202C1D"/>
    <w:rsid w:val="002077FA"/>
    <w:rsid w:val="00210FF5"/>
    <w:rsid w:val="002249B5"/>
    <w:rsid w:val="00225762"/>
    <w:rsid w:val="002312BD"/>
    <w:rsid w:val="002322EB"/>
    <w:rsid w:val="002323D4"/>
    <w:rsid w:val="00232991"/>
    <w:rsid w:val="00242C92"/>
    <w:rsid w:val="002434FA"/>
    <w:rsid w:val="0024446B"/>
    <w:rsid w:val="00245D9C"/>
    <w:rsid w:val="002602D0"/>
    <w:rsid w:val="00264C84"/>
    <w:rsid w:val="002737D6"/>
    <w:rsid w:val="00283C8F"/>
    <w:rsid w:val="00285DC1"/>
    <w:rsid w:val="00291038"/>
    <w:rsid w:val="00296CC7"/>
    <w:rsid w:val="00297D27"/>
    <w:rsid w:val="002B3F1B"/>
    <w:rsid w:val="002B56CC"/>
    <w:rsid w:val="002D6C91"/>
    <w:rsid w:val="002E315A"/>
    <w:rsid w:val="002F4D9D"/>
    <w:rsid w:val="00313F5A"/>
    <w:rsid w:val="00316083"/>
    <w:rsid w:val="00317003"/>
    <w:rsid w:val="0031769B"/>
    <w:rsid w:val="00332410"/>
    <w:rsid w:val="00343BBE"/>
    <w:rsid w:val="003464C5"/>
    <w:rsid w:val="003527FC"/>
    <w:rsid w:val="003549D4"/>
    <w:rsid w:val="00356FF9"/>
    <w:rsid w:val="00362553"/>
    <w:rsid w:val="00363AE0"/>
    <w:rsid w:val="00366681"/>
    <w:rsid w:val="00370D6F"/>
    <w:rsid w:val="00377482"/>
    <w:rsid w:val="00377EC1"/>
    <w:rsid w:val="0038003B"/>
    <w:rsid w:val="00382B38"/>
    <w:rsid w:val="00383C48"/>
    <w:rsid w:val="00384662"/>
    <w:rsid w:val="00387FF1"/>
    <w:rsid w:val="003954F4"/>
    <w:rsid w:val="003A5059"/>
    <w:rsid w:val="003A57EB"/>
    <w:rsid w:val="003A5D91"/>
    <w:rsid w:val="003B26BA"/>
    <w:rsid w:val="003C361E"/>
    <w:rsid w:val="003C771D"/>
    <w:rsid w:val="003D1605"/>
    <w:rsid w:val="003D56D2"/>
    <w:rsid w:val="003E2BEE"/>
    <w:rsid w:val="003F58EE"/>
    <w:rsid w:val="003F7DA7"/>
    <w:rsid w:val="0040373B"/>
    <w:rsid w:val="00403B6D"/>
    <w:rsid w:val="004073BC"/>
    <w:rsid w:val="0043170C"/>
    <w:rsid w:val="00431E14"/>
    <w:rsid w:val="004328B4"/>
    <w:rsid w:val="004330DA"/>
    <w:rsid w:val="00447600"/>
    <w:rsid w:val="00451298"/>
    <w:rsid w:val="00461FC7"/>
    <w:rsid w:val="00463113"/>
    <w:rsid w:val="00465B36"/>
    <w:rsid w:val="0048008B"/>
    <w:rsid w:val="004806E1"/>
    <w:rsid w:val="0048364D"/>
    <w:rsid w:val="0049013E"/>
    <w:rsid w:val="004925EF"/>
    <w:rsid w:val="004A0B95"/>
    <w:rsid w:val="004A158C"/>
    <w:rsid w:val="004A34F6"/>
    <w:rsid w:val="004B77AE"/>
    <w:rsid w:val="004B7EAD"/>
    <w:rsid w:val="004C23D0"/>
    <w:rsid w:val="004C26BD"/>
    <w:rsid w:val="004C3A24"/>
    <w:rsid w:val="004C4DC7"/>
    <w:rsid w:val="004D2F08"/>
    <w:rsid w:val="004D4C55"/>
    <w:rsid w:val="004E45FE"/>
    <w:rsid w:val="004F5BDE"/>
    <w:rsid w:val="00502BEC"/>
    <w:rsid w:val="00503900"/>
    <w:rsid w:val="0050649E"/>
    <w:rsid w:val="0051239D"/>
    <w:rsid w:val="0051714C"/>
    <w:rsid w:val="00522C78"/>
    <w:rsid w:val="00530747"/>
    <w:rsid w:val="0053561F"/>
    <w:rsid w:val="00535A15"/>
    <w:rsid w:val="00550088"/>
    <w:rsid w:val="005535B0"/>
    <w:rsid w:val="005605F7"/>
    <w:rsid w:val="0056712E"/>
    <w:rsid w:val="00572018"/>
    <w:rsid w:val="005800E5"/>
    <w:rsid w:val="00597171"/>
    <w:rsid w:val="005A3668"/>
    <w:rsid w:val="005B4D6A"/>
    <w:rsid w:val="005B4EF6"/>
    <w:rsid w:val="005B6EF9"/>
    <w:rsid w:val="005C2FBE"/>
    <w:rsid w:val="005C726D"/>
    <w:rsid w:val="005D0F75"/>
    <w:rsid w:val="005E0139"/>
    <w:rsid w:val="005E3C12"/>
    <w:rsid w:val="005E5AE2"/>
    <w:rsid w:val="005E798E"/>
    <w:rsid w:val="005F2274"/>
    <w:rsid w:val="005F3B76"/>
    <w:rsid w:val="006042E6"/>
    <w:rsid w:val="00604625"/>
    <w:rsid w:val="006112EB"/>
    <w:rsid w:val="006147F9"/>
    <w:rsid w:val="006174BE"/>
    <w:rsid w:val="00620952"/>
    <w:rsid w:val="00622CBB"/>
    <w:rsid w:val="0063062C"/>
    <w:rsid w:val="00635BE2"/>
    <w:rsid w:val="006362D1"/>
    <w:rsid w:val="0064114F"/>
    <w:rsid w:val="006415BB"/>
    <w:rsid w:val="006419D6"/>
    <w:rsid w:val="006500FB"/>
    <w:rsid w:val="0065392C"/>
    <w:rsid w:val="00656307"/>
    <w:rsid w:val="00663987"/>
    <w:rsid w:val="00664BC9"/>
    <w:rsid w:val="00670C31"/>
    <w:rsid w:val="00670E60"/>
    <w:rsid w:val="00671A59"/>
    <w:rsid w:val="00674E0B"/>
    <w:rsid w:val="0067581F"/>
    <w:rsid w:val="00686D06"/>
    <w:rsid w:val="006878F0"/>
    <w:rsid w:val="00694FED"/>
    <w:rsid w:val="006A19E7"/>
    <w:rsid w:val="006A2149"/>
    <w:rsid w:val="006B324E"/>
    <w:rsid w:val="006B595C"/>
    <w:rsid w:val="006B5AA6"/>
    <w:rsid w:val="006B7A03"/>
    <w:rsid w:val="006C7382"/>
    <w:rsid w:val="006D17D6"/>
    <w:rsid w:val="006E1A67"/>
    <w:rsid w:val="006E4DDF"/>
    <w:rsid w:val="006F5FB6"/>
    <w:rsid w:val="00706A02"/>
    <w:rsid w:val="00706B19"/>
    <w:rsid w:val="00734110"/>
    <w:rsid w:val="007368A0"/>
    <w:rsid w:val="00741A8C"/>
    <w:rsid w:val="00744F38"/>
    <w:rsid w:val="0074562F"/>
    <w:rsid w:val="0074618D"/>
    <w:rsid w:val="00751307"/>
    <w:rsid w:val="00763573"/>
    <w:rsid w:val="00767609"/>
    <w:rsid w:val="00770396"/>
    <w:rsid w:val="0077233E"/>
    <w:rsid w:val="0077286D"/>
    <w:rsid w:val="00774869"/>
    <w:rsid w:val="0077681E"/>
    <w:rsid w:val="00780507"/>
    <w:rsid w:val="007822DA"/>
    <w:rsid w:val="00787DC4"/>
    <w:rsid w:val="007921D7"/>
    <w:rsid w:val="007A0B0A"/>
    <w:rsid w:val="007A0DA4"/>
    <w:rsid w:val="007A57D9"/>
    <w:rsid w:val="007B24C7"/>
    <w:rsid w:val="007B7C03"/>
    <w:rsid w:val="007B7D51"/>
    <w:rsid w:val="007C09F2"/>
    <w:rsid w:val="007C6405"/>
    <w:rsid w:val="007D09D0"/>
    <w:rsid w:val="007E1349"/>
    <w:rsid w:val="00803462"/>
    <w:rsid w:val="00803E32"/>
    <w:rsid w:val="00811339"/>
    <w:rsid w:val="00813533"/>
    <w:rsid w:val="008214DF"/>
    <w:rsid w:val="008251FA"/>
    <w:rsid w:val="00825F95"/>
    <w:rsid w:val="00825FE6"/>
    <w:rsid w:val="00827084"/>
    <w:rsid w:val="0083103E"/>
    <w:rsid w:val="00832ACA"/>
    <w:rsid w:val="00842215"/>
    <w:rsid w:val="00842B53"/>
    <w:rsid w:val="008436E4"/>
    <w:rsid w:val="00860BF4"/>
    <w:rsid w:val="00865944"/>
    <w:rsid w:val="00871336"/>
    <w:rsid w:val="00881BE4"/>
    <w:rsid w:val="00882A62"/>
    <w:rsid w:val="008956F7"/>
    <w:rsid w:val="00896342"/>
    <w:rsid w:val="008A1E31"/>
    <w:rsid w:val="008A3020"/>
    <w:rsid w:val="008B4655"/>
    <w:rsid w:val="008C02E7"/>
    <w:rsid w:val="008E0653"/>
    <w:rsid w:val="008E0AED"/>
    <w:rsid w:val="008E45D6"/>
    <w:rsid w:val="00902795"/>
    <w:rsid w:val="009101FE"/>
    <w:rsid w:val="00911556"/>
    <w:rsid w:val="00920058"/>
    <w:rsid w:val="00926A8F"/>
    <w:rsid w:val="0093655F"/>
    <w:rsid w:val="00937E0C"/>
    <w:rsid w:val="0094555D"/>
    <w:rsid w:val="0094626D"/>
    <w:rsid w:val="00952F91"/>
    <w:rsid w:val="009561E0"/>
    <w:rsid w:val="00956FB5"/>
    <w:rsid w:val="00961221"/>
    <w:rsid w:val="0096412D"/>
    <w:rsid w:val="00971D2E"/>
    <w:rsid w:val="00972AB6"/>
    <w:rsid w:val="00974CB5"/>
    <w:rsid w:val="00995DAF"/>
    <w:rsid w:val="00997050"/>
    <w:rsid w:val="009A099A"/>
    <w:rsid w:val="009B2A38"/>
    <w:rsid w:val="009C6166"/>
    <w:rsid w:val="009D3680"/>
    <w:rsid w:val="009D7B40"/>
    <w:rsid w:val="009E20E3"/>
    <w:rsid w:val="009E27FD"/>
    <w:rsid w:val="009E4FCC"/>
    <w:rsid w:val="009E6F45"/>
    <w:rsid w:val="009E7D94"/>
    <w:rsid w:val="009F305C"/>
    <w:rsid w:val="00A00729"/>
    <w:rsid w:val="00A01813"/>
    <w:rsid w:val="00A01D60"/>
    <w:rsid w:val="00A02A88"/>
    <w:rsid w:val="00A06EAB"/>
    <w:rsid w:val="00A11093"/>
    <w:rsid w:val="00A11C66"/>
    <w:rsid w:val="00A14836"/>
    <w:rsid w:val="00A166AD"/>
    <w:rsid w:val="00A20E32"/>
    <w:rsid w:val="00A22BC0"/>
    <w:rsid w:val="00A249C9"/>
    <w:rsid w:val="00A255DB"/>
    <w:rsid w:val="00A2589B"/>
    <w:rsid w:val="00A318F4"/>
    <w:rsid w:val="00A345B3"/>
    <w:rsid w:val="00A34EB3"/>
    <w:rsid w:val="00A41371"/>
    <w:rsid w:val="00A5110C"/>
    <w:rsid w:val="00A52BB1"/>
    <w:rsid w:val="00A66542"/>
    <w:rsid w:val="00A66E71"/>
    <w:rsid w:val="00A67FEF"/>
    <w:rsid w:val="00A74118"/>
    <w:rsid w:val="00A74170"/>
    <w:rsid w:val="00A92BC8"/>
    <w:rsid w:val="00A95AD4"/>
    <w:rsid w:val="00A96A86"/>
    <w:rsid w:val="00AA3CC1"/>
    <w:rsid w:val="00AA4239"/>
    <w:rsid w:val="00AB0A9F"/>
    <w:rsid w:val="00AB19B6"/>
    <w:rsid w:val="00AB21A5"/>
    <w:rsid w:val="00AB25FE"/>
    <w:rsid w:val="00AB40C1"/>
    <w:rsid w:val="00AB59EE"/>
    <w:rsid w:val="00AC7347"/>
    <w:rsid w:val="00AD1500"/>
    <w:rsid w:val="00AD4819"/>
    <w:rsid w:val="00AE763B"/>
    <w:rsid w:val="00AE7AE2"/>
    <w:rsid w:val="00AF3D23"/>
    <w:rsid w:val="00AF5B35"/>
    <w:rsid w:val="00B01B5D"/>
    <w:rsid w:val="00B02E88"/>
    <w:rsid w:val="00B07E5A"/>
    <w:rsid w:val="00B10636"/>
    <w:rsid w:val="00B1461E"/>
    <w:rsid w:val="00B23749"/>
    <w:rsid w:val="00B32AA4"/>
    <w:rsid w:val="00B34EB5"/>
    <w:rsid w:val="00B3581F"/>
    <w:rsid w:val="00B37927"/>
    <w:rsid w:val="00B4022C"/>
    <w:rsid w:val="00B43235"/>
    <w:rsid w:val="00B43CB8"/>
    <w:rsid w:val="00B44199"/>
    <w:rsid w:val="00B46598"/>
    <w:rsid w:val="00B54AFD"/>
    <w:rsid w:val="00B661EF"/>
    <w:rsid w:val="00B70286"/>
    <w:rsid w:val="00B706E2"/>
    <w:rsid w:val="00B73C97"/>
    <w:rsid w:val="00B73D4A"/>
    <w:rsid w:val="00B75D7F"/>
    <w:rsid w:val="00B85BF4"/>
    <w:rsid w:val="00B87780"/>
    <w:rsid w:val="00B9110C"/>
    <w:rsid w:val="00BA43A1"/>
    <w:rsid w:val="00BB7277"/>
    <w:rsid w:val="00BC4285"/>
    <w:rsid w:val="00BD1308"/>
    <w:rsid w:val="00BD591A"/>
    <w:rsid w:val="00BE34D6"/>
    <w:rsid w:val="00BE5B4B"/>
    <w:rsid w:val="00BF2165"/>
    <w:rsid w:val="00BF7F40"/>
    <w:rsid w:val="00C03A74"/>
    <w:rsid w:val="00C13A01"/>
    <w:rsid w:val="00C168AC"/>
    <w:rsid w:val="00C173B8"/>
    <w:rsid w:val="00C26668"/>
    <w:rsid w:val="00C338FE"/>
    <w:rsid w:val="00C37CBA"/>
    <w:rsid w:val="00C41981"/>
    <w:rsid w:val="00C4528D"/>
    <w:rsid w:val="00C50525"/>
    <w:rsid w:val="00C50B5B"/>
    <w:rsid w:val="00C55A93"/>
    <w:rsid w:val="00C56809"/>
    <w:rsid w:val="00C578D5"/>
    <w:rsid w:val="00C63538"/>
    <w:rsid w:val="00C63E69"/>
    <w:rsid w:val="00C65406"/>
    <w:rsid w:val="00C6790C"/>
    <w:rsid w:val="00C71121"/>
    <w:rsid w:val="00C71A51"/>
    <w:rsid w:val="00C758F7"/>
    <w:rsid w:val="00C775D1"/>
    <w:rsid w:val="00C82CBB"/>
    <w:rsid w:val="00C845DD"/>
    <w:rsid w:val="00C86D00"/>
    <w:rsid w:val="00C90AAA"/>
    <w:rsid w:val="00C95D54"/>
    <w:rsid w:val="00C964D3"/>
    <w:rsid w:val="00C969CB"/>
    <w:rsid w:val="00C976C0"/>
    <w:rsid w:val="00CA2658"/>
    <w:rsid w:val="00CA2BFA"/>
    <w:rsid w:val="00CB134F"/>
    <w:rsid w:val="00CB2004"/>
    <w:rsid w:val="00CB59A5"/>
    <w:rsid w:val="00CC0AFF"/>
    <w:rsid w:val="00CC29C8"/>
    <w:rsid w:val="00CC50DF"/>
    <w:rsid w:val="00CD09EA"/>
    <w:rsid w:val="00CE18C0"/>
    <w:rsid w:val="00CF6410"/>
    <w:rsid w:val="00D00E5F"/>
    <w:rsid w:val="00D06350"/>
    <w:rsid w:val="00D10C00"/>
    <w:rsid w:val="00D1153A"/>
    <w:rsid w:val="00D11B53"/>
    <w:rsid w:val="00D11BFB"/>
    <w:rsid w:val="00D14763"/>
    <w:rsid w:val="00D25654"/>
    <w:rsid w:val="00D34483"/>
    <w:rsid w:val="00D3516B"/>
    <w:rsid w:val="00D422BA"/>
    <w:rsid w:val="00D45EA6"/>
    <w:rsid w:val="00D51BE9"/>
    <w:rsid w:val="00D52D68"/>
    <w:rsid w:val="00D5416B"/>
    <w:rsid w:val="00D761B9"/>
    <w:rsid w:val="00D8508F"/>
    <w:rsid w:val="00D965EB"/>
    <w:rsid w:val="00DA01F0"/>
    <w:rsid w:val="00DA4A1D"/>
    <w:rsid w:val="00DC0259"/>
    <w:rsid w:val="00DC1E36"/>
    <w:rsid w:val="00DC495F"/>
    <w:rsid w:val="00DC4B16"/>
    <w:rsid w:val="00DC5BD5"/>
    <w:rsid w:val="00DC64D5"/>
    <w:rsid w:val="00DD17DB"/>
    <w:rsid w:val="00DD183E"/>
    <w:rsid w:val="00DE3723"/>
    <w:rsid w:val="00DE456D"/>
    <w:rsid w:val="00DE5EC6"/>
    <w:rsid w:val="00DE7A7B"/>
    <w:rsid w:val="00DF07B6"/>
    <w:rsid w:val="00DF2088"/>
    <w:rsid w:val="00E01A25"/>
    <w:rsid w:val="00E065F4"/>
    <w:rsid w:val="00E466E6"/>
    <w:rsid w:val="00E52DEA"/>
    <w:rsid w:val="00E53106"/>
    <w:rsid w:val="00E6131C"/>
    <w:rsid w:val="00E6277A"/>
    <w:rsid w:val="00E66030"/>
    <w:rsid w:val="00E72755"/>
    <w:rsid w:val="00E7592B"/>
    <w:rsid w:val="00E77E93"/>
    <w:rsid w:val="00E80325"/>
    <w:rsid w:val="00E92674"/>
    <w:rsid w:val="00E93454"/>
    <w:rsid w:val="00E9677F"/>
    <w:rsid w:val="00EA2E6E"/>
    <w:rsid w:val="00EB1DD4"/>
    <w:rsid w:val="00EB4BBE"/>
    <w:rsid w:val="00EC096F"/>
    <w:rsid w:val="00EC3B83"/>
    <w:rsid w:val="00EC61F7"/>
    <w:rsid w:val="00ED08F1"/>
    <w:rsid w:val="00ED1CE3"/>
    <w:rsid w:val="00EE42F4"/>
    <w:rsid w:val="00EF60E7"/>
    <w:rsid w:val="00F00C0C"/>
    <w:rsid w:val="00F15117"/>
    <w:rsid w:val="00F15CB4"/>
    <w:rsid w:val="00F15E7B"/>
    <w:rsid w:val="00F22D91"/>
    <w:rsid w:val="00F22FC0"/>
    <w:rsid w:val="00F250AA"/>
    <w:rsid w:val="00F3212C"/>
    <w:rsid w:val="00F35EDF"/>
    <w:rsid w:val="00F36ABC"/>
    <w:rsid w:val="00F36D27"/>
    <w:rsid w:val="00F40FD7"/>
    <w:rsid w:val="00F425C5"/>
    <w:rsid w:val="00F43B91"/>
    <w:rsid w:val="00F448AA"/>
    <w:rsid w:val="00F4614B"/>
    <w:rsid w:val="00F473D5"/>
    <w:rsid w:val="00F52FE3"/>
    <w:rsid w:val="00F576A7"/>
    <w:rsid w:val="00F60480"/>
    <w:rsid w:val="00F632F2"/>
    <w:rsid w:val="00F64FDA"/>
    <w:rsid w:val="00F72C85"/>
    <w:rsid w:val="00F75116"/>
    <w:rsid w:val="00F776AD"/>
    <w:rsid w:val="00F8625F"/>
    <w:rsid w:val="00F94205"/>
    <w:rsid w:val="00FA6905"/>
    <w:rsid w:val="00FB01ED"/>
    <w:rsid w:val="00FB1FF8"/>
    <w:rsid w:val="00FB26C3"/>
    <w:rsid w:val="00FC3B42"/>
    <w:rsid w:val="00FD02A4"/>
    <w:rsid w:val="00FF5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D35157"/>
  <w15:docId w15:val="{F09CCB2F-C3BE-470A-8804-BE5A7ADAD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C12"/>
  </w:style>
  <w:style w:type="paragraph" w:styleId="Heading1">
    <w:name w:val="heading 1"/>
    <w:basedOn w:val="Normal"/>
    <w:next w:val="Normal"/>
    <w:uiPriority w:val="9"/>
    <w:qFormat/>
    <w:pPr>
      <w:keepNext/>
      <w:spacing w:before="240" w:after="240"/>
      <w:jc w:val="right"/>
      <w:outlineLvl w:val="0"/>
    </w:pPr>
    <w:rPr>
      <w:rFonts w:ascii="Calibri" w:eastAsia="Calibri" w:hAnsi="Calibri" w:cs="Calibri"/>
      <w:b/>
      <w:sz w:val="72"/>
      <w:szCs w:val="72"/>
    </w:rPr>
  </w:style>
  <w:style w:type="paragraph" w:styleId="Heading2">
    <w:name w:val="heading 2"/>
    <w:basedOn w:val="Normal"/>
    <w:next w:val="Normal"/>
    <w:link w:val="Heading2Char"/>
    <w:uiPriority w:val="9"/>
    <w:unhideWhenUsed/>
    <w:qFormat/>
    <w:rsid w:val="001C251E"/>
    <w:pPr>
      <w:keepNext/>
      <w:spacing w:line="360" w:lineRule="auto"/>
      <w:outlineLvl w:val="1"/>
    </w:pPr>
    <w:rPr>
      <w:rFonts w:eastAsia="Calibri" w:cs="Calibri"/>
      <w:b/>
      <w:color w:val="000000"/>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before="360" w:after="360"/>
      <w:jc w:val="center"/>
    </w:pPr>
    <w:rPr>
      <w:rFonts w:ascii="Arial" w:eastAsia="Arial" w:hAnsi="Arial" w:cs="Arial"/>
      <w:b/>
      <w:sz w:val="28"/>
      <w:szCs w:val="2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58" w:type="dxa"/>
        <w:left w:w="58" w:type="dxa"/>
        <w:bottom w:w="58" w:type="dxa"/>
        <w:right w:w="5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paragraph" w:styleId="Footer">
    <w:name w:val="footer"/>
    <w:basedOn w:val="Normal"/>
    <w:link w:val="FooterChar"/>
    <w:uiPriority w:val="99"/>
    <w:unhideWhenUsed/>
    <w:rsid w:val="000360D7"/>
    <w:pPr>
      <w:tabs>
        <w:tab w:val="center" w:pos="4513"/>
        <w:tab w:val="right" w:pos="9026"/>
      </w:tabs>
    </w:pPr>
  </w:style>
  <w:style w:type="character" w:customStyle="1" w:styleId="FooterChar">
    <w:name w:val="Footer Char"/>
    <w:basedOn w:val="DefaultParagraphFont"/>
    <w:link w:val="Footer"/>
    <w:uiPriority w:val="99"/>
    <w:rsid w:val="000360D7"/>
  </w:style>
  <w:style w:type="paragraph" w:styleId="ListParagraph">
    <w:name w:val="List Paragraph"/>
    <w:basedOn w:val="Normal"/>
    <w:uiPriority w:val="34"/>
    <w:qFormat/>
    <w:rsid w:val="00096C3C"/>
    <w:pPr>
      <w:ind w:left="720"/>
      <w:contextualSpacing/>
    </w:pPr>
  </w:style>
  <w:style w:type="paragraph" w:styleId="BodyText">
    <w:name w:val="Body Text"/>
    <w:basedOn w:val="Normal"/>
    <w:link w:val="BodyTextChar"/>
    <w:rsid w:val="00842215"/>
    <w:pPr>
      <w:spacing w:after="120" w:line="240" w:lineRule="exact"/>
    </w:pPr>
    <w:rPr>
      <w:rFonts w:ascii="Times" w:hAnsi="Times"/>
      <w:szCs w:val="20"/>
    </w:rPr>
  </w:style>
  <w:style w:type="character" w:customStyle="1" w:styleId="BodyTextChar">
    <w:name w:val="Body Text Char"/>
    <w:basedOn w:val="DefaultParagraphFont"/>
    <w:link w:val="BodyText"/>
    <w:rsid w:val="00842215"/>
    <w:rPr>
      <w:rFonts w:ascii="Times" w:hAnsi="Times"/>
      <w:szCs w:val="20"/>
      <w:lang w:eastAsia="en-US"/>
    </w:rPr>
  </w:style>
  <w:style w:type="paragraph" w:customStyle="1" w:styleId="InfoBlue">
    <w:name w:val="InfoBlue"/>
    <w:basedOn w:val="Normal"/>
    <w:next w:val="BodyText"/>
    <w:autoRedefine/>
    <w:rsid w:val="00842215"/>
    <w:pPr>
      <w:widowControl w:val="0"/>
      <w:spacing w:line="276" w:lineRule="auto"/>
      <w:ind w:left="432"/>
      <w:jc w:val="both"/>
    </w:pPr>
  </w:style>
  <w:style w:type="paragraph" w:styleId="NormalWeb">
    <w:name w:val="Normal (Web)"/>
    <w:basedOn w:val="Normal"/>
    <w:uiPriority w:val="99"/>
    <w:semiHidden/>
    <w:unhideWhenUsed/>
    <w:rsid w:val="00431E14"/>
    <w:pPr>
      <w:spacing w:before="100" w:beforeAutospacing="1" w:after="100" w:afterAutospacing="1"/>
    </w:pPr>
  </w:style>
  <w:style w:type="character" w:styleId="Strong">
    <w:name w:val="Strong"/>
    <w:basedOn w:val="DefaultParagraphFont"/>
    <w:uiPriority w:val="22"/>
    <w:qFormat/>
    <w:rsid w:val="00431E14"/>
    <w:rPr>
      <w:b/>
      <w:bCs/>
    </w:rPr>
  </w:style>
  <w:style w:type="paragraph" w:styleId="Header">
    <w:name w:val="header"/>
    <w:basedOn w:val="Normal"/>
    <w:link w:val="HeaderChar"/>
    <w:unhideWhenUsed/>
    <w:rsid w:val="0077286D"/>
    <w:pPr>
      <w:tabs>
        <w:tab w:val="center" w:pos="4680"/>
        <w:tab w:val="right" w:pos="9360"/>
      </w:tabs>
    </w:pPr>
  </w:style>
  <w:style w:type="character" w:customStyle="1" w:styleId="HeaderChar">
    <w:name w:val="Header Char"/>
    <w:basedOn w:val="DefaultParagraphFont"/>
    <w:link w:val="Header"/>
    <w:rsid w:val="0077286D"/>
    <w:rPr>
      <w:lang w:eastAsia="en-US"/>
    </w:rPr>
  </w:style>
  <w:style w:type="paragraph" w:styleId="TOC1">
    <w:name w:val="toc 1"/>
    <w:basedOn w:val="Normal"/>
    <w:next w:val="Normal"/>
    <w:autoRedefine/>
    <w:uiPriority w:val="39"/>
    <w:unhideWhenUsed/>
    <w:rsid w:val="003A57EB"/>
    <w:pPr>
      <w:spacing w:after="100"/>
    </w:pPr>
  </w:style>
  <w:style w:type="paragraph" w:styleId="TOC2">
    <w:name w:val="toc 2"/>
    <w:basedOn w:val="Normal"/>
    <w:next w:val="Normal"/>
    <w:autoRedefine/>
    <w:uiPriority w:val="39"/>
    <w:unhideWhenUsed/>
    <w:rsid w:val="003A57EB"/>
    <w:pPr>
      <w:spacing w:after="100"/>
      <w:ind w:left="240"/>
    </w:pPr>
  </w:style>
  <w:style w:type="paragraph" w:styleId="TOC3">
    <w:name w:val="toc 3"/>
    <w:basedOn w:val="Normal"/>
    <w:next w:val="Normal"/>
    <w:autoRedefine/>
    <w:uiPriority w:val="39"/>
    <w:unhideWhenUsed/>
    <w:rsid w:val="003A57EB"/>
    <w:pPr>
      <w:spacing w:after="100" w:line="259" w:lineRule="auto"/>
      <w:ind w:left="440"/>
    </w:pPr>
    <w:rPr>
      <w:rFonts w:asciiTheme="minorHAnsi" w:eastAsiaTheme="minorEastAsia" w:hAnsiTheme="minorHAnsi" w:cstheme="minorBidi"/>
      <w:kern w:val="2"/>
      <w:sz w:val="22"/>
      <w:szCs w:val="22"/>
      <w14:ligatures w14:val="standardContextual"/>
    </w:rPr>
  </w:style>
  <w:style w:type="paragraph" w:styleId="TOC4">
    <w:name w:val="toc 4"/>
    <w:basedOn w:val="Normal"/>
    <w:next w:val="Normal"/>
    <w:autoRedefine/>
    <w:uiPriority w:val="39"/>
    <w:unhideWhenUsed/>
    <w:rsid w:val="003A57EB"/>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3A57EB"/>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A57EB"/>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A57EB"/>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A57EB"/>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A57EB"/>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3A57EB"/>
    <w:rPr>
      <w:color w:val="0000FF" w:themeColor="hyperlink"/>
      <w:u w:val="single"/>
    </w:rPr>
  </w:style>
  <w:style w:type="character" w:customStyle="1" w:styleId="UnresolvedMention1">
    <w:name w:val="Unresolved Mention1"/>
    <w:basedOn w:val="DefaultParagraphFont"/>
    <w:uiPriority w:val="99"/>
    <w:semiHidden/>
    <w:unhideWhenUsed/>
    <w:rsid w:val="003A57EB"/>
    <w:rPr>
      <w:color w:val="605E5C"/>
      <w:shd w:val="clear" w:color="auto" w:fill="E1DFDD"/>
    </w:rPr>
  </w:style>
  <w:style w:type="paragraph" w:customStyle="1" w:styleId="Default">
    <w:name w:val="Default"/>
    <w:rsid w:val="004B77AE"/>
    <w:pPr>
      <w:autoSpaceDE w:val="0"/>
      <w:autoSpaceDN w:val="0"/>
      <w:adjustRightInd w:val="0"/>
    </w:pPr>
    <w:rPr>
      <w:rFonts w:eastAsia="Calibri"/>
      <w:color w:val="000000"/>
    </w:rPr>
  </w:style>
  <w:style w:type="table" w:styleId="TableGrid">
    <w:name w:val="Table Grid"/>
    <w:basedOn w:val="TableNormal"/>
    <w:rsid w:val="004B77AE"/>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578D5"/>
    <w:pPr>
      <w:spacing w:after="200"/>
    </w:pPr>
    <w:rPr>
      <w:b/>
      <w:iCs/>
      <w:sz w:val="20"/>
      <w:szCs w:val="18"/>
    </w:rPr>
  </w:style>
  <w:style w:type="paragraph" w:styleId="TableofFigures">
    <w:name w:val="table of figures"/>
    <w:basedOn w:val="Normal"/>
    <w:next w:val="Normal"/>
    <w:uiPriority w:val="99"/>
    <w:unhideWhenUsed/>
    <w:rsid w:val="00D10C00"/>
  </w:style>
  <w:style w:type="character" w:styleId="CommentReference">
    <w:name w:val="annotation reference"/>
    <w:basedOn w:val="DefaultParagraphFont"/>
    <w:uiPriority w:val="99"/>
    <w:semiHidden/>
    <w:unhideWhenUsed/>
    <w:rsid w:val="005535B0"/>
    <w:rPr>
      <w:sz w:val="16"/>
      <w:szCs w:val="16"/>
    </w:rPr>
  </w:style>
  <w:style w:type="paragraph" w:styleId="CommentText">
    <w:name w:val="annotation text"/>
    <w:basedOn w:val="Normal"/>
    <w:link w:val="CommentTextChar"/>
    <w:uiPriority w:val="99"/>
    <w:semiHidden/>
    <w:unhideWhenUsed/>
    <w:rsid w:val="005535B0"/>
    <w:rPr>
      <w:sz w:val="20"/>
      <w:szCs w:val="20"/>
    </w:rPr>
  </w:style>
  <w:style w:type="character" w:customStyle="1" w:styleId="CommentTextChar">
    <w:name w:val="Comment Text Char"/>
    <w:basedOn w:val="DefaultParagraphFont"/>
    <w:link w:val="CommentText"/>
    <w:uiPriority w:val="99"/>
    <w:semiHidden/>
    <w:rsid w:val="005535B0"/>
    <w:rPr>
      <w:sz w:val="20"/>
      <w:szCs w:val="20"/>
    </w:rPr>
  </w:style>
  <w:style w:type="paragraph" w:styleId="CommentSubject">
    <w:name w:val="annotation subject"/>
    <w:basedOn w:val="CommentText"/>
    <w:next w:val="CommentText"/>
    <w:link w:val="CommentSubjectChar"/>
    <w:uiPriority w:val="99"/>
    <w:semiHidden/>
    <w:unhideWhenUsed/>
    <w:rsid w:val="005535B0"/>
    <w:rPr>
      <w:b/>
      <w:bCs/>
    </w:rPr>
  </w:style>
  <w:style w:type="character" w:customStyle="1" w:styleId="CommentSubjectChar">
    <w:name w:val="Comment Subject Char"/>
    <w:basedOn w:val="CommentTextChar"/>
    <w:link w:val="CommentSubject"/>
    <w:uiPriority w:val="99"/>
    <w:semiHidden/>
    <w:rsid w:val="005535B0"/>
    <w:rPr>
      <w:b/>
      <w:bCs/>
      <w:sz w:val="20"/>
      <w:szCs w:val="20"/>
    </w:rPr>
  </w:style>
  <w:style w:type="paragraph" w:styleId="BalloonText">
    <w:name w:val="Balloon Text"/>
    <w:basedOn w:val="Normal"/>
    <w:link w:val="BalloonTextChar"/>
    <w:uiPriority w:val="99"/>
    <w:semiHidden/>
    <w:unhideWhenUsed/>
    <w:rsid w:val="005535B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5B0"/>
    <w:rPr>
      <w:rFonts w:ascii="Segoe UI" w:hAnsi="Segoe UI" w:cs="Segoe UI"/>
      <w:sz w:val="18"/>
      <w:szCs w:val="18"/>
    </w:rPr>
  </w:style>
  <w:style w:type="paragraph" w:styleId="Revision">
    <w:name w:val="Revision"/>
    <w:hidden/>
    <w:uiPriority w:val="99"/>
    <w:semiHidden/>
    <w:rsid w:val="00803E32"/>
  </w:style>
  <w:style w:type="character" w:customStyle="1" w:styleId="Heading2Char">
    <w:name w:val="Heading 2 Char"/>
    <w:basedOn w:val="DefaultParagraphFont"/>
    <w:link w:val="Heading2"/>
    <w:uiPriority w:val="9"/>
    <w:rsid w:val="005E3C12"/>
    <w:rPr>
      <w:rFonts w:eastAsia="Calibri" w:cs="Calibri"/>
      <w:b/>
      <w:color w:val="00000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8779">
      <w:bodyDiv w:val="1"/>
      <w:marLeft w:val="0"/>
      <w:marRight w:val="0"/>
      <w:marTop w:val="0"/>
      <w:marBottom w:val="0"/>
      <w:divBdr>
        <w:top w:val="none" w:sz="0" w:space="0" w:color="auto"/>
        <w:left w:val="none" w:sz="0" w:space="0" w:color="auto"/>
        <w:bottom w:val="none" w:sz="0" w:space="0" w:color="auto"/>
        <w:right w:val="none" w:sz="0" w:space="0" w:color="auto"/>
      </w:divBdr>
    </w:div>
    <w:div w:id="30418221">
      <w:bodyDiv w:val="1"/>
      <w:marLeft w:val="0"/>
      <w:marRight w:val="0"/>
      <w:marTop w:val="0"/>
      <w:marBottom w:val="0"/>
      <w:divBdr>
        <w:top w:val="none" w:sz="0" w:space="0" w:color="auto"/>
        <w:left w:val="none" w:sz="0" w:space="0" w:color="auto"/>
        <w:bottom w:val="none" w:sz="0" w:space="0" w:color="auto"/>
        <w:right w:val="none" w:sz="0" w:space="0" w:color="auto"/>
      </w:divBdr>
    </w:div>
    <w:div w:id="97911179">
      <w:bodyDiv w:val="1"/>
      <w:marLeft w:val="0"/>
      <w:marRight w:val="0"/>
      <w:marTop w:val="0"/>
      <w:marBottom w:val="0"/>
      <w:divBdr>
        <w:top w:val="none" w:sz="0" w:space="0" w:color="auto"/>
        <w:left w:val="none" w:sz="0" w:space="0" w:color="auto"/>
        <w:bottom w:val="none" w:sz="0" w:space="0" w:color="auto"/>
        <w:right w:val="none" w:sz="0" w:space="0" w:color="auto"/>
      </w:divBdr>
    </w:div>
    <w:div w:id="113403008">
      <w:bodyDiv w:val="1"/>
      <w:marLeft w:val="0"/>
      <w:marRight w:val="0"/>
      <w:marTop w:val="0"/>
      <w:marBottom w:val="0"/>
      <w:divBdr>
        <w:top w:val="none" w:sz="0" w:space="0" w:color="auto"/>
        <w:left w:val="none" w:sz="0" w:space="0" w:color="auto"/>
        <w:bottom w:val="none" w:sz="0" w:space="0" w:color="auto"/>
        <w:right w:val="none" w:sz="0" w:space="0" w:color="auto"/>
      </w:divBdr>
    </w:div>
    <w:div w:id="168756394">
      <w:bodyDiv w:val="1"/>
      <w:marLeft w:val="0"/>
      <w:marRight w:val="0"/>
      <w:marTop w:val="0"/>
      <w:marBottom w:val="0"/>
      <w:divBdr>
        <w:top w:val="none" w:sz="0" w:space="0" w:color="auto"/>
        <w:left w:val="none" w:sz="0" w:space="0" w:color="auto"/>
        <w:bottom w:val="none" w:sz="0" w:space="0" w:color="auto"/>
        <w:right w:val="none" w:sz="0" w:space="0" w:color="auto"/>
      </w:divBdr>
    </w:div>
    <w:div w:id="281621071">
      <w:bodyDiv w:val="1"/>
      <w:marLeft w:val="0"/>
      <w:marRight w:val="0"/>
      <w:marTop w:val="0"/>
      <w:marBottom w:val="0"/>
      <w:divBdr>
        <w:top w:val="none" w:sz="0" w:space="0" w:color="auto"/>
        <w:left w:val="none" w:sz="0" w:space="0" w:color="auto"/>
        <w:bottom w:val="none" w:sz="0" w:space="0" w:color="auto"/>
        <w:right w:val="none" w:sz="0" w:space="0" w:color="auto"/>
      </w:divBdr>
    </w:div>
    <w:div w:id="364674056">
      <w:bodyDiv w:val="1"/>
      <w:marLeft w:val="0"/>
      <w:marRight w:val="0"/>
      <w:marTop w:val="0"/>
      <w:marBottom w:val="0"/>
      <w:divBdr>
        <w:top w:val="none" w:sz="0" w:space="0" w:color="auto"/>
        <w:left w:val="none" w:sz="0" w:space="0" w:color="auto"/>
        <w:bottom w:val="none" w:sz="0" w:space="0" w:color="auto"/>
        <w:right w:val="none" w:sz="0" w:space="0" w:color="auto"/>
      </w:divBdr>
    </w:div>
    <w:div w:id="365374038">
      <w:bodyDiv w:val="1"/>
      <w:marLeft w:val="0"/>
      <w:marRight w:val="0"/>
      <w:marTop w:val="0"/>
      <w:marBottom w:val="0"/>
      <w:divBdr>
        <w:top w:val="none" w:sz="0" w:space="0" w:color="auto"/>
        <w:left w:val="none" w:sz="0" w:space="0" w:color="auto"/>
        <w:bottom w:val="none" w:sz="0" w:space="0" w:color="auto"/>
        <w:right w:val="none" w:sz="0" w:space="0" w:color="auto"/>
      </w:divBdr>
    </w:div>
    <w:div w:id="383406300">
      <w:bodyDiv w:val="1"/>
      <w:marLeft w:val="0"/>
      <w:marRight w:val="0"/>
      <w:marTop w:val="0"/>
      <w:marBottom w:val="0"/>
      <w:divBdr>
        <w:top w:val="none" w:sz="0" w:space="0" w:color="auto"/>
        <w:left w:val="none" w:sz="0" w:space="0" w:color="auto"/>
        <w:bottom w:val="none" w:sz="0" w:space="0" w:color="auto"/>
        <w:right w:val="none" w:sz="0" w:space="0" w:color="auto"/>
      </w:divBdr>
    </w:div>
    <w:div w:id="442965328">
      <w:bodyDiv w:val="1"/>
      <w:marLeft w:val="0"/>
      <w:marRight w:val="0"/>
      <w:marTop w:val="0"/>
      <w:marBottom w:val="0"/>
      <w:divBdr>
        <w:top w:val="none" w:sz="0" w:space="0" w:color="auto"/>
        <w:left w:val="none" w:sz="0" w:space="0" w:color="auto"/>
        <w:bottom w:val="none" w:sz="0" w:space="0" w:color="auto"/>
        <w:right w:val="none" w:sz="0" w:space="0" w:color="auto"/>
      </w:divBdr>
    </w:div>
    <w:div w:id="447168848">
      <w:bodyDiv w:val="1"/>
      <w:marLeft w:val="0"/>
      <w:marRight w:val="0"/>
      <w:marTop w:val="0"/>
      <w:marBottom w:val="0"/>
      <w:divBdr>
        <w:top w:val="none" w:sz="0" w:space="0" w:color="auto"/>
        <w:left w:val="none" w:sz="0" w:space="0" w:color="auto"/>
        <w:bottom w:val="none" w:sz="0" w:space="0" w:color="auto"/>
        <w:right w:val="none" w:sz="0" w:space="0" w:color="auto"/>
      </w:divBdr>
    </w:div>
    <w:div w:id="461002818">
      <w:bodyDiv w:val="1"/>
      <w:marLeft w:val="0"/>
      <w:marRight w:val="0"/>
      <w:marTop w:val="0"/>
      <w:marBottom w:val="0"/>
      <w:divBdr>
        <w:top w:val="none" w:sz="0" w:space="0" w:color="auto"/>
        <w:left w:val="none" w:sz="0" w:space="0" w:color="auto"/>
        <w:bottom w:val="none" w:sz="0" w:space="0" w:color="auto"/>
        <w:right w:val="none" w:sz="0" w:space="0" w:color="auto"/>
      </w:divBdr>
    </w:div>
    <w:div w:id="512574450">
      <w:bodyDiv w:val="1"/>
      <w:marLeft w:val="0"/>
      <w:marRight w:val="0"/>
      <w:marTop w:val="0"/>
      <w:marBottom w:val="0"/>
      <w:divBdr>
        <w:top w:val="none" w:sz="0" w:space="0" w:color="auto"/>
        <w:left w:val="none" w:sz="0" w:space="0" w:color="auto"/>
        <w:bottom w:val="none" w:sz="0" w:space="0" w:color="auto"/>
        <w:right w:val="none" w:sz="0" w:space="0" w:color="auto"/>
      </w:divBdr>
    </w:div>
    <w:div w:id="584412305">
      <w:bodyDiv w:val="1"/>
      <w:marLeft w:val="0"/>
      <w:marRight w:val="0"/>
      <w:marTop w:val="0"/>
      <w:marBottom w:val="0"/>
      <w:divBdr>
        <w:top w:val="none" w:sz="0" w:space="0" w:color="auto"/>
        <w:left w:val="none" w:sz="0" w:space="0" w:color="auto"/>
        <w:bottom w:val="none" w:sz="0" w:space="0" w:color="auto"/>
        <w:right w:val="none" w:sz="0" w:space="0" w:color="auto"/>
      </w:divBdr>
    </w:div>
    <w:div w:id="705059820">
      <w:bodyDiv w:val="1"/>
      <w:marLeft w:val="0"/>
      <w:marRight w:val="0"/>
      <w:marTop w:val="0"/>
      <w:marBottom w:val="0"/>
      <w:divBdr>
        <w:top w:val="none" w:sz="0" w:space="0" w:color="auto"/>
        <w:left w:val="none" w:sz="0" w:space="0" w:color="auto"/>
        <w:bottom w:val="none" w:sz="0" w:space="0" w:color="auto"/>
        <w:right w:val="none" w:sz="0" w:space="0" w:color="auto"/>
      </w:divBdr>
    </w:div>
    <w:div w:id="777680910">
      <w:bodyDiv w:val="1"/>
      <w:marLeft w:val="0"/>
      <w:marRight w:val="0"/>
      <w:marTop w:val="0"/>
      <w:marBottom w:val="0"/>
      <w:divBdr>
        <w:top w:val="none" w:sz="0" w:space="0" w:color="auto"/>
        <w:left w:val="none" w:sz="0" w:space="0" w:color="auto"/>
        <w:bottom w:val="none" w:sz="0" w:space="0" w:color="auto"/>
        <w:right w:val="none" w:sz="0" w:space="0" w:color="auto"/>
      </w:divBdr>
    </w:div>
    <w:div w:id="910848156">
      <w:bodyDiv w:val="1"/>
      <w:marLeft w:val="0"/>
      <w:marRight w:val="0"/>
      <w:marTop w:val="0"/>
      <w:marBottom w:val="0"/>
      <w:divBdr>
        <w:top w:val="none" w:sz="0" w:space="0" w:color="auto"/>
        <w:left w:val="none" w:sz="0" w:space="0" w:color="auto"/>
        <w:bottom w:val="none" w:sz="0" w:space="0" w:color="auto"/>
        <w:right w:val="none" w:sz="0" w:space="0" w:color="auto"/>
      </w:divBdr>
    </w:div>
    <w:div w:id="971010763">
      <w:bodyDiv w:val="1"/>
      <w:marLeft w:val="0"/>
      <w:marRight w:val="0"/>
      <w:marTop w:val="0"/>
      <w:marBottom w:val="0"/>
      <w:divBdr>
        <w:top w:val="none" w:sz="0" w:space="0" w:color="auto"/>
        <w:left w:val="none" w:sz="0" w:space="0" w:color="auto"/>
        <w:bottom w:val="none" w:sz="0" w:space="0" w:color="auto"/>
        <w:right w:val="none" w:sz="0" w:space="0" w:color="auto"/>
      </w:divBdr>
    </w:div>
    <w:div w:id="1028602640">
      <w:bodyDiv w:val="1"/>
      <w:marLeft w:val="0"/>
      <w:marRight w:val="0"/>
      <w:marTop w:val="0"/>
      <w:marBottom w:val="0"/>
      <w:divBdr>
        <w:top w:val="none" w:sz="0" w:space="0" w:color="auto"/>
        <w:left w:val="none" w:sz="0" w:space="0" w:color="auto"/>
        <w:bottom w:val="none" w:sz="0" w:space="0" w:color="auto"/>
        <w:right w:val="none" w:sz="0" w:space="0" w:color="auto"/>
      </w:divBdr>
    </w:div>
    <w:div w:id="1031229841">
      <w:bodyDiv w:val="1"/>
      <w:marLeft w:val="0"/>
      <w:marRight w:val="0"/>
      <w:marTop w:val="0"/>
      <w:marBottom w:val="0"/>
      <w:divBdr>
        <w:top w:val="none" w:sz="0" w:space="0" w:color="auto"/>
        <w:left w:val="none" w:sz="0" w:space="0" w:color="auto"/>
        <w:bottom w:val="none" w:sz="0" w:space="0" w:color="auto"/>
        <w:right w:val="none" w:sz="0" w:space="0" w:color="auto"/>
      </w:divBdr>
    </w:div>
    <w:div w:id="1064108079">
      <w:bodyDiv w:val="1"/>
      <w:marLeft w:val="0"/>
      <w:marRight w:val="0"/>
      <w:marTop w:val="0"/>
      <w:marBottom w:val="0"/>
      <w:divBdr>
        <w:top w:val="none" w:sz="0" w:space="0" w:color="auto"/>
        <w:left w:val="none" w:sz="0" w:space="0" w:color="auto"/>
        <w:bottom w:val="none" w:sz="0" w:space="0" w:color="auto"/>
        <w:right w:val="none" w:sz="0" w:space="0" w:color="auto"/>
      </w:divBdr>
    </w:div>
    <w:div w:id="1110200195">
      <w:bodyDiv w:val="1"/>
      <w:marLeft w:val="0"/>
      <w:marRight w:val="0"/>
      <w:marTop w:val="0"/>
      <w:marBottom w:val="0"/>
      <w:divBdr>
        <w:top w:val="none" w:sz="0" w:space="0" w:color="auto"/>
        <w:left w:val="none" w:sz="0" w:space="0" w:color="auto"/>
        <w:bottom w:val="none" w:sz="0" w:space="0" w:color="auto"/>
        <w:right w:val="none" w:sz="0" w:space="0" w:color="auto"/>
      </w:divBdr>
    </w:div>
    <w:div w:id="1158228452">
      <w:bodyDiv w:val="1"/>
      <w:marLeft w:val="0"/>
      <w:marRight w:val="0"/>
      <w:marTop w:val="0"/>
      <w:marBottom w:val="0"/>
      <w:divBdr>
        <w:top w:val="none" w:sz="0" w:space="0" w:color="auto"/>
        <w:left w:val="none" w:sz="0" w:space="0" w:color="auto"/>
        <w:bottom w:val="none" w:sz="0" w:space="0" w:color="auto"/>
        <w:right w:val="none" w:sz="0" w:space="0" w:color="auto"/>
      </w:divBdr>
    </w:div>
    <w:div w:id="1207984900">
      <w:bodyDiv w:val="1"/>
      <w:marLeft w:val="0"/>
      <w:marRight w:val="0"/>
      <w:marTop w:val="0"/>
      <w:marBottom w:val="0"/>
      <w:divBdr>
        <w:top w:val="none" w:sz="0" w:space="0" w:color="auto"/>
        <w:left w:val="none" w:sz="0" w:space="0" w:color="auto"/>
        <w:bottom w:val="none" w:sz="0" w:space="0" w:color="auto"/>
        <w:right w:val="none" w:sz="0" w:space="0" w:color="auto"/>
      </w:divBdr>
    </w:div>
    <w:div w:id="1227649842">
      <w:bodyDiv w:val="1"/>
      <w:marLeft w:val="0"/>
      <w:marRight w:val="0"/>
      <w:marTop w:val="0"/>
      <w:marBottom w:val="0"/>
      <w:divBdr>
        <w:top w:val="none" w:sz="0" w:space="0" w:color="auto"/>
        <w:left w:val="none" w:sz="0" w:space="0" w:color="auto"/>
        <w:bottom w:val="none" w:sz="0" w:space="0" w:color="auto"/>
        <w:right w:val="none" w:sz="0" w:space="0" w:color="auto"/>
      </w:divBdr>
    </w:div>
    <w:div w:id="1236207618">
      <w:bodyDiv w:val="1"/>
      <w:marLeft w:val="0"/>
      <w:marRight w:val="0"/>
      <w:marTop w:val="0"/>
      <w:marBottom w:val="0"/>
      <w:divBdr>
        <w:top w:val="none" w:sz="0" w:space="0" w:color="auto"/>
        <w:left w:val="none" w:sz="0" w:space="0" w:color="auto"/>
        <w:bottom w:val="none" w:sz="0" w:space="0" w:color="auto"/>
        <w:right w:val="none" w:sz="0" w:space="0" w:color="auto"/>
      </w:divBdr>
    </w:div>
    <w:div w:id="1242521863">
      <w:bodyDiv w:val="1"/>
      <w:marLeft w:val="0"/>
      <w:marRight w:val="0"/>
      <w:marTop w:val="0"/>
      <w:marBottom w:val="0"/>
      <w:divBdr>
        <w:top w:val="none" w:sz="0" w:space="0" w:color="auto"/>
        <w:left w:val="none" w:sz="0" w:space="0" w:color="auto"/>
        <w:bottom w:val="none" w:sz="0" w:space="0" w:color="auto"/>
        <w:right w:val="none" w:sz="0" w:space="0" w:color="auto"/>
      </w:divBdr>
    </w:div>
    <w:div w:id="1244100743">
      <w:bodyDiv w:val="1"/>
      <w:marLeft w:val="0"/>
      <w:marRight w:val="0"/>
      <w:marTop w:val="0"/>
      <w:marBottom w:val="0"/>
      <w:divBdr>
        <w:top w:val="none" w:sz="0" w:space="0" w:color="auto"/>
        <w:left w:val="none" w:sz="0" w:space="0" w:color="auto"/>
        <w:bottom w:val="none" w:sz="0" w:space="0" w:color="auto"/>
        <w:right w:val="none" w:sz="0" w:space="0" w:color="auto"/>
      </w:divBdr>
    </w:div>
    <w:div w:id="1245451657">
      <w:bodyDiv w:val="1"/>
      <w:marLeft w:val="0"/>
      <w:marRight w:val="0"/>
      <w:marTop w:val="0"/>
      <w:marBottom w:val="0"/>
      <w:divBdr>
        <w:top w:val="none" w:sz="0" w:space="0" w:color="auto"/>
        <w:left w:val="none" w:sz="0" w:space="0" w:color="auto"/>
        <w:bottom w:val="none" w:sz="0" w:space="0" w:color="auto"/>
        <w:right w:val="none" w:sz="0" w:space="0" w:color="auto"/>
      </w:divBdr>
    </w:div>
    <w:div w:id="1274945163">
      <w:bodyDiv w:val="1"/>
      <w:marLeft w:val="0"/>
      <w:marRight w:val="0"/>
      <w:marTop w:val="0"/>
      <w:marBottom w:val="0"/>
      <w:divBdr>
        <w:top w:val="none" w:sz="0" w:space="0" w:color="auto"/>
        <w:left w:val="none" w:sz="0" w:space="0" w:color="auto"/>
        <w:bottom w:val="none" w:sz="0" w:space="0" w:color="auto"/>
        <w:right w:val="none" w:sz="0" w:space="0" w:color="auto"/>
      </w:divBdr>
    </w:div>
    <w:div w:id="1299873189">
      <w:bodyDiv w:val="1"/>
      <w:marLeft w:val="0"/>
      <w:marRight w:val="0"/>
      <w:marTop w:val="0"/>
      <w:marBottom w:val="0"/>
      <w:divBdr>
        <w:top w:val="none" w:sz="0" w:space="0" w:color="auto"/>
        <w:left w:val="none" w:sz="0" w:space="0" w:color="auto"/>
        <w:bottom w:val="none" w:sz="0" w:space="0" w:color="auto"/>
        <w:right w:val="none" w:sz="0" w:space="0" w:color="auto"/>
      </w:divBdr>
    </w:div>
    <w:div w:id="1303314524">
      <w:bodyDiv w:val="1"/>
      <w:marLeft w:val="0"/>
      <w:marRight w:val="0"/>
      <w:marTop w:val="0"/>
      <w:marBottom w:val="0"/>
      <w:divBdr>
        <w:top w:val="none" w:sz="0" w:space="0" w:color="auto"/>
        <w:left w:val="none" w:sz="0" w:space="0" w:color="auto"/>
        <w:bottom w:val="none" w:sz="0" w:space="0" w:color="auto"/>
        <w:right w:val="none" w:sz="0" w:space="0" w:color="auto"/>
      </w:divBdr>
    </w:div>
    <w:div w:id="1318026972">
      <w:bodyDiv w:val="1"/>
      <w:marLeft w:val="0"/>
      <w:marRight w:val="0"/>
      <w:marTop w:val="0"/>
      <w:marBottom w:val="0"/>
      <w:divBdr>
        <w:top w:val="none" w:sz="0" w:space="0" w:color="auto"/>
        <w:left w:val="none" w:sz="0" w:space="0" w:color="auto"/>
        <w:bottom w:val="none" w:sz="0" w:space="0" w:color="auto"/>
        <w:right w:val="none" w:sz="0" w:space="0" w:color="auto"/>
      </w:divBdr>
    </w:div>
    <w:div w:id="1399403016">
      <w:bodyDiv w:val="1"/>
      <w:marLeft w:val="0"/>
      <w:marRight w:val="0"/>
      <w:marTop w:val="0"/>
      <w:marBottom w:val="0"/>
      <w:divBdr>
        <w:top w:val="none" w:sz="0" w:space="0" w:color="auto"/>
        <w:left w:val="none" w:sz="0" w:space="0" w:color="auto"/>
        <w:bottom w:val="none" w:sz="0" w:space="0" w:color="auto"/>
        <w:right w:val="none" w:sz="0" w:space="0" w:color="auto"/>
      </w:divBdr>
    </w:div>
    <w:div w:id="1450931587">
      <w:bodyDiv w:val="1"/>
      <w:marLeft w:val="0"/>
      <w:marRight w:val="0"/>
      <w:marTop w:val="0"/>
      <w:marBottom w:val="0"/>
      <w:divBdr>
        <w:top w:val="none" w:sz="0" w:space="0" w:color="auto"/>
        <w:left w:val="none" w:sz="0" w:space="0" w:color="auto"/>
        <w:bottom w:val="none" w:sz="0" w:space="0" w:color="auto"/>
        <w:right w:val="none" w:sz="0" w:space="0" w:color="auto"/>
      </w:divBdr>
    </w:div>
    <w:div w:id="1455443253">
      <w:bodyDiv w:val="1"/>
      <w:marLeft w:val="0"/>
      <w:marRight w:val="0"/>
      <w:marTop w:val="0"/>
      <w:marBottom w:val="0"/>
      <w:divBdr>
        <w:top w:val="none" w:sz="0" w:space="0" w:color="auto"/>
        <w:left w:val="none" w:sz="0" w:space="0" w:color="auto"/>
        <w:bottom w:val="none" w:sz="0" w:space="0" w:color="auto"/>
        <w:right w:val="none" w:sz="0" w:space="0" w:color="auto"/>
      </w:divBdr>
    </w:div>
    <w:div w:id="1474367730">
      <w:bodyDiv w:val="1"/>
      <w:marLeft w:val="0"/>
      <w:marRight w:val="0"/>
      <w:marTop w:val="0"/>
      <w:marBottom w:val="0"/>
      <w:divBdr>
        <w:top w:val="none" w:sz="0" w:space="0" w:color="auto"/>
        <w:left w:val="none" w:sz="0" w:space="0" w:color="auto"/>
        <w:bottom w:val="none" w:sz="0" w:space="0" w:color="auto"/>
        <w:right w:val="none" w:sz="0" w:space="0" w:color="auto"/>
      </w:divBdr>
    </w:div>
    <w:div w:id="1762944134">
      <w:bodyDiv w:val="1"/>
      <w:marLeft w:val="0"/>
      <w:marRight w:val="0"/>
      <w:marTop w:val="0"/>
      <w:marBottom w:val="0"/>
      <w:divBdr>
        <w:top w:val="none" w:sz="0" w:space="0" w:color="auto"/>
        <w:left w:val="none" w:sz="0" w:space="0" w:color="auto"/>
        <w:bottom w:val="none" w:sz="0" w:space="0" w:color="auto"/>
        <w:right w:val="none" w:sz="0" w:space="0" w:color="auto"/>
      </w:divBdr>
    </w:div>
    <w:div w:id="1778329965">
      <w:bodyDiv w:val="1"/>
      <w:marLeft w:val="0"/>
      <w:marRight w:val="0"/>
      <w:marTop w:val="0"/>
      <w:marBottom w:val="0"/>
      <w:divBdr>
        <w:top w:val="none" w:sz="0" w:space="0" w:color="auto"/>
        <w:left w:val="none" w:sz="0" w:space="0" w:color="auto"/>
        <w:bottom w:val="none" w:sz="0" w:space="0" w:color="auto"/>
        <w:right w:val="none" w:sz="0" w:space="0" w:color="auto"/>
      </w:divBdr>
    </w:div>
    <w:div w:id="1893926532">
      <w:bodyDiv w:val="1"/>
      <w:marLeft w:val="0"/>
      <w:marRight w:val="0"/>
      <w:marTop w:val="0"/>
      <w:marBottom w:val="0"/>
      <w:divBdr>
        <w:top w:val="none" w:sz="0" w:space="0" w:color="auto"/>
        <w:left w:val="none" w:sz="0" w:space="0" w:color="auto"/>
        <w:bottom w:val="none" w:sz="0" w:space="0" w:color="auto"/>
        <w:right w:val="none" w:sz="0" w:space="0" w:color="auto"/>
      </w:divBdr>
    </w:div>
    <w:div w:id="1908027215">
      <w:bodyDiv w:val="1"/>
      <w:marLeft w:val="0"/>
      <w:marRight w:val="0"/>
      <w:marTop w:val="0"/>
      <w:marBottom w:val="0"/>
      <w:divBdr>
        <w:top w:val="none" w:sz="0" w:space="0" w:color="auto"/>
        <w:left w:val="none" w:sz="0" w:space="0" w:color="auto"/>
        <w:bottom w:val="none" w:sz="0" w:space="0" w:color="auto"/>
        <w:right w:val="none" w:sz="0" w:space="0" w:color="auto"/>
      </w:divBdr>
    </w:div>
    <w:div w:id="1917666425">
      <w:bodyDiv w:val="1"/>
      <w:marLeft w:val="0"/>
      <w:marRight w:val="0"/>
      <w:marTop w:val="0"/>
      <w:marBottom w:val="0"/>
      <w:divBdr>
        <w:top w:val="none" w:sz="0" w:space="0" w:color="auto"/>
        <w:left w:val="none" w:sz="0" w:space="0" w:color="auto"/>
        <w:bottom w:val="none" w:sz="0" w:space="0" w:color="auto"/>
        <w:right w:val="none" w:sz="0" w:space="0" w:color="auto"/>
      </w:divBdr>
    </w:div>
    <w:div w:id="1942760164">
      <w:bodyDiv w:val="1"/>
      <w:marLeft w:val="0"/>
      <w:marRight w:val="0"/>
      <w:marTop w:val="0"/>
      <w:marBottom w:val="0"/>
      <w:divBdr>
        <w:top w:val="none" w:sz="0" w:space="0" w:color="auto"/>
        <w:left w:val="none" w:sz="0" w:space="0" w:color="auto"/>
        <w:bottom w:val="none" w:sz="0" w:space="0" w:color="auto"/>
        <w:right w:val="none" w:sz="0" w:space="0" w:color="auto"/>
      </w:divBdr>
    </w:div>
    <w:div w:id="1943032751">
      <w:bodyDiv w:val="1"/>
      <w:marLeft w:val="0"/>
      <w:marRight w:val="0"/>
      <w:marTop w:val="0"/>
      <w:marBottom w:val="0"/>
      <w:divBdr>
        <w:top w:val="none" w:sz="0" w:space="0" w:color="auto"/>
        <w:left w:val="none" w:sz="0" w:space="0" w:color="auto"/>
        <w:bottom w:val="none" w:sz="0" w:space="0" w:color="auto"/>
        <w:right w:val="none" w:sz="0" w:space="0" w:color="auto"/>
      </w:divBdr>
    </w:div>
    <w:div w:id="1944651596">
      <w:bodyDiv w:val="1"/>
      <w:marLeft w:val="0"/>
      <w:marRight w:val="0"/>
      <w:marTop w:val="0"/>
      <w:marBottom w:val="0"/>
      <w:divBdr>
        <w:top w:val="none" w:sz="0" w:space="0" w:color="auto"/>
        <w:left w:val="none" w:sz="0" w:space="0" w:color="auto"/>
        <w:bottom w:val="none" w:sz="0" w:space="0" w:color="auto"/>
        <w:right w:val="none" w:sz="0" w:space="0" w:color="auto"/>
      </w:divBdr>
    </w:div>
    <w:div w:id="1974214990">
      <w:bodyDiv w:val="1"/>
      <w:marLeft w:val="0"/>
      <w:marRight w:val="0"/>
      <w:marTop w:val="0"/>
      <w:marBottom w:val="0"/>
      <w:divBdr>
        <w:top w:val="none" w:sz="0" w:space="0" w:color="auto"/>
        <w:left w:val="none" w:sz="0" w:space="0" w:color="auto"/>
        <w:bottom w:val="none" w:sz="0" w:space="0" w:color="auto"/>
        <w:right w:val="none" w:sz="0" w:space="0" w:color="auto"/>
      </w:divBdr>
    </w:div>
    <w:div w:id="2035568958">
      <w:bodyDiv w:val="1"/>
      <w:marLeft w:val="0"/>
      <w:marRight w:val="0"/>
      <w:marTop w:val="0"/>
      <w:marBottom w:val="0"/>
      <w:divBdr>
        <w:top w:val="none" w:sz="0" w:space="0" w:color="auto"/>
        <w:left w:val="none" w:sz="0" w:space="0" w:color="auto"/>
        <w:bottom w:val="none" w:sz="0" w:space="0" w:color="auto"/>
        <w:right w:val="none" w:sz="0" w:space="0" w:color="auto"/>
      </w:divBdr>
    </w:div>
    <w:div w:id="2045403987">
      <w:bodyDiv w:val="1"/>
      <w:marLeft w:val="0"/>
      <w:marRight w:val="0"/>
      <w:marTop w:val="0"/>
      <w:marBottom w:val="0"/>
      <w:divBdr>
        <w:top w:val="none" w:sz="0" w:space="0" w:color="auto"/>
        <w:left w:val="none" w:sz="0" w:space="0" w:color="auto"/>
        <w:bottom w:val="none" w:sz="0" w:space="0" w:color="auto"/>
        <w:right w:val="none" w:sz="0" w:space="0" w:color="auto"/>
      </w:divBdr>
    </w:div>
    <w:div w:id="2079084816">
      <w:bodyDiv w:val="1"/>
      <w:marLeft w:val="0"/>
      <w:marRight w:val="0"/>
      <w:marTop w:val="0"/>
      <w:marBottom w:val="0"/>
      <w:divBdr>
        <w:top w:val="none" w:sz="0" w:space="0" w:color="auto"/>
        <w:left w:val="none" w:sz="0" w:space="0" w:color="auto"/>
        <w:bottom w:val="none" w:sz="0" w:space="0" w:color="auto"/>
        <w:right w:val="none" w:sz="0" w:space="0" w:color="auto"/>
      </w:divBdr>
    </w:div>
    <w:div w:id="2081979747">
      <w:bodyDiv w:val="1"/>
      <w:marLeft w:val="0"/>
      <w:marRight w:val="0"/>
      <w:marTop w:val="0"/>
      <w:marBottom w:val="0"/>
      <w:divBdr>
        <w:top w:val="none" w:sz="0" w:space="0" w:color="auto"/>
        <w:left w:val="none" w:sz="0" w:space="0" w:color="auto"/>
        <w:bottom w:val="none" w:sz="0" w:space="0" w:color="auto"/>
        <w:right w:val="none" w:sz="0" w:space="0" w:color="auto"/>
      </w:divBdr>
    </w:div>
    <w:div w:id="214453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s://riverbankcomputing.com/software/pyqt/intro" TargetMode="Externa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s://reactjs.org/docs/getting-started.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docs.ultralytics.com/yolov5/" TargetMode="External"/><Relationship Id="rId40" Type="http://schemas.openxmlformats.org/officeDocument/2006/relationships/hyperlink" Target="https://nodejs.org/en/docs/"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www.raspberrypi.org/documentation/" TargetMode="External"/><Relationship Id="rId49"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docs.opencv.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flask.palletsprojects.com/" TargetMode="External"/><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expressjs.com/en/starter/basic-routin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5B8DFAB-F8D8-4029-ABAF-4DE504DA3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94</Pages>
  <Words>15554</Words>
  <Characters>88660</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Imran</dc:creator>
  <cp:lastModifiedBy>HP</cp:lastModifiedBy>
  <cp:revision>30</cp:revision>
  <dcterms:created xsi:type="dcterms:W3CDTF">2024-06-14T10:19:00Z</dcterms:created>
  <dcterms:modified xsi:type="dcterms:W3CDTF">2024-08-23T11:13:00Z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d9e959e32014d812d6e058ef51d0be79d41d46804febd66464395e248f2680fc</vt:lpwstr>
  </property>
</Properties>
</file>